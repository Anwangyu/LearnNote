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9308CB" w14:textId="77777777" w:rsidR="00A02EA3" w:rsidRPr="007E58F5" w:rsidRDefault="00A02EA3">
      <w:pPr>
        <w:jc w:val="center"/>
        <w:rPr>
          <w:rFonts w:ascii="宋体" w:hAnsi="宋体" w:cs="仿宋_GB2312"/>
          <w:b/>
          <w:bCs/>
          <w:sz w:val="28"/>
          <w:szCs w:val="28"/>
        </w:rPr>
      </w:pPr>
    </w:p>
    <w:p w14:paraId="25C5518D" w14:textId="77777777" w:rsidR="00A02EA3" w:rsidRPr="007E58F5" w:rsidRDefault="0092511B">
      <w:pPr>
        <w:jc w:val="center"/>
        <w:rPr>
          <w:rFonts w:ascii="宋体" w:hAnsi="宋体" w:cs="仿宋_GB2312"/>
          <w:b/>
          <w:bCs/>
          <w:sz w:val="28"/>
          <w:szCs w:val="28"/>
        </w:rPr>
      </w:pPr>
      <w:r w:rsidRPr="007E58F5">
        <w:rPr>
          <w:rFonts w:ascii="宋体" w:hAnsi="宋体" w:cs="仿宋_GB2312"/>
          <w:b/>
          <w:bCs/>
          <w:noProof/>
          <w:sz w:val="28"/>
          <w:szCs w:val="28"/>
        </w:rPr>
        <mc:AlternateContent>
          <mc:Choice Requires="wps">
            <w:drawing>
              <wp:anchor distT="0" distB="0" distL="114300" distR="114300" simplePos="0" relativeHeight="251743232" behindDoc="0" locked="0" layoutInCell="1" allowOverlap="1" wp14:anchorId="0F96DCB5" wp14:editId="299DBE08">
                <wp:simplePos x="0" y="0"/>
                <wp:positionH relativeFrom="page">
                  <wp:posOffset>-628650</wp:posOffset>
                </wp:positionH>
                <wp:positionV relativeFrom="paragraph">
                  <wp:posOffset>74930</wp:posOffset>
                </wp:positionV>
                <wp:extent cx="3175000" cy="1908175"/>
                <wp:effectExtent l="0" t="0" r="9525" b="0"/>
                <wp:wrapNone/>
                <wp:docPr id="28" name="等腰三角形 28"/>
                <wp:cNvGraphicFramePr/>
                <a:graphic xmlns:a="http://schemas.openxmlformats.org/drawingml/2006/main">
                  <a:graphicData uri="http://schemas.microsoft.com/office/word/2010/wordprocessingShape">
                    <wps:wsp>
                      <wps:cNvSpPr/>
                      <wps:spPr>
                        <a:xfrm rot="5400000">
                          <a:off x="0" y="0"/>
                          <a:ext cx="3175000" cy="1908175"/>
                        </a:xfrm>
                        <a:prstGeom prst="triangl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100000" b="100000"/>
                          </a:path>
                          <a:tileRect t="-100000" r="-10000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35452" w14:textId="77777777" w:rsidR="00A02EA3" w:rsidRDefault="00A02EA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F96DCB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8" o:spid="_x0000_s1026" type="#_x0000_t5" style="position:absolute;left:0;text-align:left;margin-left:-49.5pt;margin-top:5.9pt;width:250pt;height:150.25pt;rotation:90;z-index:2517432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" fillcolor="#8aabd3 [2132]" stroked="f" strokeweight="2pt">
                <v:fill color2="#d6e2f0 [756]" rotate="t" focusposition="1" focussize="" colors="0 #9ab5e4;.5 #c2d1ed;1 #e1e8f5" focus="100%" type="gradientRadial"/>
                <v:textbox>
                  <w:txbxContent>
                    <w:p w14:paraId="5DE35452" w14:textId="77777777" w:rsidR="00A02EA3" w:rsidRDefault="00A02EA3">
                      <w:pPr>
                        <w:jc w:val="center"/>
                      </w:pPr>
                    </w:p>
                  </w:txbxContent>
                </v:textbox>
                <w10:wrap anchorx="page"/>
              </v:shape>
            </w:pict>
          </mc:Fallback>
        </mc:AlternateContent>
      </w:r>
      <w:r w:rsidRPr="007E58F5">
        <w:rPr>
          <w:rFonts w:ascii="宋体" w:hAnsi="宋体"/>
          <w:noProof/>
          <w:sz w:val="28"/>
          <w:szCs w:val="28"/>
        </w:rPr>
        <mc:AlternateContent>
          <mc:Choice Requires="wps">
            <w:drawing>
              <wp:anchor distT="0" distB="0" distL="114300" distR="114300" simplePos="0" relativeHeight="251742208" behindDoc="0" locked="0" layoutInCell="1" allowOverlap="1" wp14:anchorId="23900E2D" wp14:editId="687CA2F2">
                <wp:simplePos x="0" y="0"/>
                <wp:positionH relativeFrom="column">
                  <wp:posOffset>1136650</wp:posOffset>
                </wp:positionH>
                <wp:positionV relativeFrom="paragraph">
                  <wp:posOffset>2545715</wp:posOffset>
                </wp:positionV>
                <wp:extent cx="5193030" cy="1184910"/>
                <wp:effectExtent l="0" t="0" r="0" b="0"/>
                <wp:wrapNone/>
                <wp:docPr id="125" name="文本框 2"/>
                <wp:cNvGraphicFramePr/>
                <a:graphic xmlns:a="http://schemas.openxmlformats.org/drawingml/2006/main">
                  <a:graphicData uri="http://schemas.microsoft.com/office/word/2010/wordprocessingShape">
                    <wps:wsp>
                      <wps:cNvSpPr txBox="1"/>
                      <wps:spPr>
                        <a:xfrm>
                          <a:off x="0" y="0"/>
                          <a:ext cx="5193030" cy="1184910"/>
                        </a:xfrm>
                        <a:prstGeom prst="rect">
                          <a:avLst/>
                        </a:prstGeom>
                        <a:noFill/>
                        <a:ln w="6350">
                          <a:noFill/>
                        </a:ln>
                      </wps:spPr>
                      <wps:txbx>
                        <w:txbxContent>
                          <w:p w14:paraId="6A2FB82C" w14:textId="77777777" w:rsidR="00A02EA3" w:rsidRDefault="0092511B">
                            <w:pPr>
                              <w:rPr>
                                <w:rFonts w:ascii="微软雅黑" w:eastAsia="微软雅黑" w:hAnsi="微软雅黑" w:cs="微软雅黑"/>
                                <w:b/>
                                <w:bCs/>
                                <w:color w:val="000000" w:themeColor="text1"/>
                                <w:sz w:val="99"/>
                                <w:szCs w:val="99"/>
                              </w:rPr>
                            </w:pPr>
                            <w:r>
                              <w:rPr>
                                <w:rFonts w:ascii="微软雅黑" w:eastAsia="微软雅黑" w:hAnsi="微软雅黑" w:cs="微软雅黑" w:hint="eastAsia"/>
                                <w:b/>
                                <w:bCs/>
                                <w:color w:val="FFFFFF"/>
                                <w:sz w:val="99"/>
                                <w:szCs w:val="99"/>
                              </w:rPr>
                              <w:t>划</w:t>
                            </w:r>
                            <w:r>
                              <w:rPr>
                                <w:rFonts w:ascii="微软雅黑" w:eastAsia="微软雅黑" w:hAnsi="微软雅黑" w:cs="微软雅黑" w:hint="eastAsia"/>
                                <w:b/>
                                <w:bCs/>
                                <w:color w:val="000000" w:themeColor="text1"/>
                                <w:sz w:val="99"/>
                                <w:szCs w:val="99"/>
                              </w:rPr>
                              <w:t>项目计划书</w:t>
                            </w:r>
                          </w:p>
                        </w:txbxContent>
                      </wps:txbx>
                      <wps:bodyPr vert="horz" wrap="square" anchor="t" upright="1"/>
                    </wps:wsp>
                  </a:graphicData>
                </a:graphic>
              </wp:anchor>
            </w:drawing>
          </mc:Choice>
          <mc:Fallback>
            <w:pict>
              <v:shapetype w14:anchorId="23900E2D" id="_x0000_t202" coordsize="21600,21600" o:spt="202" path="m,l,21600r21600,l21600,xe">
                <v:stroke joinstyle="miter"/>
                <v:path gradientshapeok="t" o:connecttype="rect"/>
              </v:shapetype>
              <v:shape id="文本框 2" o:spid="_x0000_s1027" type="#_x0000_t202" style="position:absolute;left:0;text-align:left;margin-left:89.5pt;margin-top:200.45pt;width:408.9pt;height:93.3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" filled="f" stroked="f" strokeweight=".5pt">
                <v:textbox>
                  <w:txbxContent>
                    <w:p w14:paraId="6A2FB82C" w14:textId="77777777" w:rsidR="00A02EA3" w:rsidRDefault="0092511B">
                      <w:pPr>
                        <w:rPr>
                          <w:rFonts w:ascii="微软雅黑" w:eastAsia="微软雅黑" w:hAnsi="微软雅黑" w:cs="微软雅黑"/>
                          <w:b/>
                          <w:bCs/>
                          <w:color w:val="000000" w:themeColor="text1"/>
                          <w:sz w:val="99"/>
                          <w:szCs w:val="99"/>
                        </w:rPr>
                      </w:pPr>
                      <w:r>
                        <w:rPr>
                          <w:rFonts w:ascii="微软雅黑" w:eastAsia="微软雅黑" w:hAnsi="微软雅黑" w:cs="微软雅黑" w:hint="eastAsia"/>
                          <w:b/>
                          <w:bCs/>
                          <w:color w:val="FFFFFF"/>
                          <w:sz w:val="99"/>
                          <w:szCs w:val="99"/>
                        </w:rPr>
                        <w:t>划</w:t>
                      </w:r>
                      <w:r>
                        <w:rPr>
                          <w:rFonts w:ascii="微软雅黑" w:eastAsia="微软雅黑" w:hAnsi="微软雅黑" w:cs="微软雅黑" w:hint="eastAsia"/>
                          <w:b/>
                          <w:bCs/>
                          <w:color w:val="000000" w:themeColor="text1"/>
                          <w:sz w:val="99"/>
                          <w:szCs w:val="99"/>
                        </w:rPr>
                        <w:t>项目计划书</w:t>
                      </w:r>
                    </w:p>
                  </w:txbxContent>
                </v:textbox>
              </v:shape>
            </w:pict>
          </mc:Fallback>
        </mc:AlternateContent>
      </w:r>
      <w:r w:rsidRPr="007E58F5">
        <w:rPr>
          <w:rFonts w:ascii="宋体" w:hAnsi="宋体" w:cs="仿宋_GB2312"/>
          <w:b/>
          <w:bCs/>
          <w:noProof/>
          <w:sz w:val="28"/>
          <w:szCs w:val="28"/>
        </w:rPr>
        <mc:AlternateContent>
          <mc:Choice Requires="wps">
            <w:drawing>
              <wp:anchor distT="0" distB="0" distL="114300" distR="114300" simplePos="0" relativeHeight="251745280" behindDoc="0" locked="0" layoutInCell="1" allowOverlap="1" wp14:anchorId="10840C83" wp14:editId="34E0B4F6">
                <wp:simplePos x="0" y="0"/>
                <wp:positionH relativeFrom="column">
                  <wp:posOffset>-1028065</wp:posOffset>
                </wp:positionH>
                <wp:positionV relativeFrom="paragraph">
                  <wp:posOffset>4175125</wp:posOffset>
                </wp:positionV>
                <wp:extent cx="2843530" cy="2451100"/>
                <wp:effectExtent l="264795" t="0" r="0" b="227330"/>
                <wp:wrapNone/>
                <wp:docPr id="29" name="等腰三角形 29"/>
                <wp:cNvGraphicFramePr/>
                <a:graphic xmlns:a="http://schemas.openxmlformats.org/drawingml/2006/main">
                  <a:graphicData uri="http://schemas.microsoft.com/office/word/2010/wordprocessingShape">
                    <wps:wsp>
                      <wps:cNvSpPr/>
                      <wps:spPr>
                        <a:xfrm rot="4730972">
                          <a:off x="0" y="0"/>
                          <a:ext cx="2843530" cy="245110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9B1D148" id="等腰三角形 29" o:spid="_x0000_s1026" type="#_x0000_t5" style="position:absolute;left:0;text-align:left;margin-left:-80.95pt;margin-top:328.75pt;width:223.9pt;height:193pt;rotation:5167483fd;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" filled="f" strokecolor="#243f60 [1604]" strokeweight="2pt"/>
            </w:pict>
          </mc:Fallback>
        </mc:AlternateContent>
      </w:r>
      <w:r w:rsidRPr="007E58F5">
        <w:rPr>
          <w:rFonts w:ascii="宋体" w:hAnsi="宋体" w:cs="仿宋_GB2312"/>
          <w:b/>
          <w:bCs/>
          <w:noProof/>
          <w:sz w:val="28"/>
          <w:szCs w:val="28"/>
        </w:rPr>
        <mc:AlternateContent>
          <mc:Choice Requires="wps">
            <w:drawing>
              <wp:anchor distT="0" distB="0" distL="114300" distR="114300" simplePos="0" relativeHeight="251744256" behindDoc="0" locked="0" layoutInCell="1" allowOverlap="1" wp14:anchorId="2B8B2420" wp14:editId="13F5A28A">
                <wp:simplePos x="0" y="0"/>
                <wp:positionH relativeFrom="column">
                  <wp:posOffset>4120515</wp:posOffset>
                </wp:positionH>
                <wp:positionV relativeFrom="paragraph">
                  <wp:posOffset>5247640</wp:posOffset>
                </wp:positionV>
                <wp:extent cx="1165860" cy="1184275"/>
                <wp:effectExtent l="247650" t="238760" r="250190" b="240665"/>
                <wp:wrapNone/>
                <wp:docPr id="30" name="矩形 30"/>
                <wp:cNvGraphicFramePr/>
                <a:graphic xmlns:a="http://schemas.openxmlformats.org/drawingml/2006/main">
                  <a:graphicData uri="http://schemas.microsoft.com/office/word/2010/wordprocessingShape">
                    <wps:wsp>
                      <wps:cNvSpPr/>
                      <wps:spPr>
                        <a:xfrm rot="18982778">
                          <a:off x="0" y="0"/>
                          <a:ext cx="1165860" cy="1184275"/>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F833DF" id="矩形 30" o:spid="_x0000_s1026" style="position:absolute;left:0;text-align:left;margin-left:324.45pt;margin-top:413.2pt;width:91.8pt;height:93.25pt;rotation:-2858704fd;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" fillcolor="#8aabd3 [2132]" stroked="f" strokeweight="2pt">
                <v:fill color2="#d6e2f0 [756]" rotate="t" angle="45" colors="0 #9ab5e4;.5 #c2d1ed;1 #e1e8f5" focus="100%" type="gradient"/>
              </v:rect>
            </w:pict>
          </mc:Fallback>
        </mc:AlternateContent>
      </w:r>
    </w:p>
    <w:p w14:paraId="1DD66717" w14:textId="77777777" w:rsidR="00A02EA3" w:rsidRPr="007E58F5" w:rsidRDefault="00A02EA3">
      <w:pPr>
        <w:jc w:val="center"/>
        <w:rPr>
          <w:rFonts w:ascii="宋体" w:hAnsi="宋体" w:cs="仿宋_GB2312"/>
          <w:b/>
          <w:bCs/>
          <w:sz w:val="28"/>
          <w:szCs w:val="28"/>
        </w:rPr>
      </w:pPr>
    </w:p>
    <w:p w14:paraId="453DA12A" w14:textId="77777777" w:rsidR="00A02EA3" w:rsidRPr="007E58F5" w:rsidRDefault="0092511B">
      <w:pPr>
        <w:jc w:val="center"/>
        <w:rPr>
          <w:rFonts w:ascii="宋体" w:hAnsi="宋体" w:cs="仿宋_GB2312"/>
          <w:b/>
          <w:bCs/>
          <w:sz w:val="28"/>
          <w:szCs w:val="28"/>
        </w:rPr>
      </w:pPr>
      <w:r w:rsidRPr="007E58F5">
        <w:rPr>
          <w:rFonts w:ascii="宋体" w:hAnsi="宋体"/>
          <w:noProof/>
          <w:sz w:val="28"/>
          <w:szCs w:val="28"/>
        </w:rPr>
        <mc:AlternateContent>
          <mc:Choice Requires="wps">
            <w:drawing>
              <wp:anchor distT="0" distB="0" distL="114300" distR="114300" simplePos="0" relativeHeight="251700224" behindDoc="0" locked="0" layoutInCell="1" allowOverlap="1" wp14:anchorId="5169437A" wp14:editId="4E4E73C4">
                <wp:simplePos x="0" y="0"/>
                <wp:positionH relativeFrom="column">
                  <wp:posOffset>45720</wp:posOffset>
                </wp:positionH>
                <wp:positionV relativeFrom="paragraph">
                  <wp:posOffset>8646160</wp:posOffset>
                </wp:positionV>
                <wp:extent cx="3444240" cy="0"/>
                <wp:effectExtent l="0" t="0" r="0" b="0"/>
                <wp:wrapNone/>
                <wp:docPr id="118" name="直接连接符 17"/>
                <wp:cNvGraphicFramePr/>
                <a:graphic xmlns:a="http://schemas.openxmlformats.org/drawingml/2006/main">
                  <a:graphicData uri="http://schemas.microsoft.com/office/word/2010/wordprocessingShape">
                    <wps:wsp>
                      <wps:cNvCnPr/>
                      <wps:spPr>
                        <a:xfrm>
                          <a:off x="1188720" y="9758680"/>
                          <a:ext cx="3444240" cy="0"/>
                        </a:xfrm>
                        <a:prstGeom prst="line">
                          <a:avLst/>
                        </a:prstGeom>
                        <a:noFill/>
                        <a:ln w="9525" cap="flat" cmpd="sng" algn="ctr">
                          <a:solidFill>
                            <a:srgbClr val="FFFFFF"/>
                          </a:solidFill>
                          <a:prstDash val="solid"/>
                        </a:ln>
                        <a:effectLst/>
                      </wps:spPr>
                      <wps:bodyPr/>
                    </wps:wsp>
                  </a:graphicData>
                </a:graphic>
              </wp:anchor>
            </w:drawing>
          </mc:Choice>
          <mc:Fallback>
            <w:pict>
              <v:line w14:anchorId="6F04B36D" id="直接连接符 17" o:spid="_x0000_s1026" style="position:absolute;left:0;text-align:left;z-index:251700224;visibility:visible;mso-wrap-style:square;mso-wrap-distance-left:9pt;mso-wrap-distance-top:0;mso-wrap-distance-right:9pt;mso-wrap-distance-bottom:0;mso-position-horizontal:absolute;mso-position-horizontal-relative:text;mso-position-vertical:absolute;mso-position-vertical-relative:text" from="3.6pt,680.8pt" to="274.8pt,6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" strokecolor="white"/>
            </w:pict>
          </mc:Fallback>
        </mc:AlternateContent>
      </w:r>
      <w:r w:rsidRPr="007E58F5">
        <w:rPr>
          <w:rFonts w:ascii="宋体" w:hAnsi="宋体"/>
          <w:noProof/>
          <w:sz w:val="28"/>
          <w:szCs w:val="28"/>
        </w:rPr>
        <mc:AlternateContent>
          <mc:Choice Requires="wps">
            <w:drawing>
              <wp:anchor distT="0" distB="0" distL="114300" distR="114300" simplePos="0" relativeHeight="251699200" behindDoc="0" locked="0" layoutInCell="1" allowOverlap="1" wp14:anchorId="32BBF4E1" wp14:editId="6FAE2AEF">
                <wp:simplePos x="0" y="0"/>
                <wp:positionH relativeFrom="column">
                  <wp:posOffset>-71755</wp:posOffset>
                </wp:positionH>
                <wp:positionV relativeFrom="paragraph">
                  <wp:posOffset>8792210</wp:posOffset>
                </wp:positionV>
                <wp:extent cx="4690745" cy="335280"/>
                <wp:effectExtent l="0" t="0" r="0" b="0"/>
                <wp:wrapNone/>
                <wp:docPr id="117" name="文本框 14"/>
                <wp:cNvGraphicFramePr/>
                <a:graphic xmlns:a="http://schemas.openxmlformats.org/drawingml/2006/main">
                  <a:graphicData uri="http://schemas.microsoft.com/office/word/2010/wordprocessingShape">
                    <wps:wsp>
                      <wps:cNvSpPr txBox="1"/>
                      <wps:spPr>
                        <a:xfrm>
                          <a:off x="1071245" y="9904730"/>
                          <a:ext cx="4690745" cy="335280"/>
                        </a:xfrm>
                        <a:prstGeom prst="rect">
                          <a:avLst/>
                        </a:prstGeom>
                        <a:noFill/>
                        <a:ln w="6350">
                          <a:noFill/>
                        </a:ln>
                        <a:effectLst/>
                      </wps:spPr>
                      <wps:txbx>
                        <w:txbxContent>
                          <w:p w14:paraId="37D8E3BD" w14:textId="77777777" w:rsidR="00A02EA3" w:rsidRDefault="0092511B">
                            <w:pPr>
                              <w:spacing w:line="320" w:lineRule="exact"/>
                              <w:jc w:val="left"/>
                              <w:rPr>
                                <w:rFonts w:eastAsia="微软雅黑" w:hAnsi="微软雅黑" w:cs="微软雅黑"/>
                                <w:b/>
                                <w:bCs/>
                                <w:color w:val="FFFFFF"/>
                                <w:sz w:val="30"/>
                                <w:szCs w:val="30"/>
                              </w:rPr>
                            </w:pPr>
                            <w:r>
                              <w:rPr>
                                <w:rFonts w:eastAsia="微软雅黑" w:hAnsi="微软雅黑" w:cs="微软雅黑" w:hint="eastAsia"/>
                                <w:b/>
                                <w:bCs/>
                                <w:color w:val="FFFFFF"/>
                                <w:sz w:val="30"/>
                                <w:szCs w:val="30"/>
                              </w:rPr>
                              <w:t>项目简称</w:t>
                            </w:r>
                            <w:r>
                              <w:rPr>
                                <w:rFonts w:eastAsia="微软雅黑" w:hAnsi="微软雅黑" w:cs="微软雅黑" w:hint="eastAsia"/>
                                <w:b/>
                                <w:bCs/>
                                <w:color w:val="FFFFFF"/>
                                <w:sz w:val="30"/>
                                <w:szCs w:val="30"/>
                              </w:rPr>
                              <w:t xml:space="preserve">---UWAY </w:t>
                            </w:r>
                            <w:r>
                              <w:rPr>
                                <w:rFonts w:eastAsia="微软雅黑" w:hAnsi="微软雅黑" w:cs="微软雅黑" w:hint="eastAsia"/>
                                <w:b/>
                                <w:bCs/>
                                <w:color w:val="FFFFFF"/>
                                <w:sz w:val="30"/>
                                <w:szCs w:val="30"/>
                              </w:rPr>
                              <w:t>替代内容</w:t>
                            </w:r>
                            <w:r>
                              <w:rPr>
                                <w:rFonts w:eastAsia="微软雅黑" w:hAnsi="微软雅黑" w:cs="微软雅黑" w:hint="eastAsia"/>
                                <w:b/>
                                <w:bCs/>
                                <w:color w:val="FFFFFF"/>
                                <w:sz w:val="30"/>
                                <w:szCs w:val="30"/>
                              </w:rPr>
                              <w:t xml:space="preserve">  </w:t>
                            </w:r>
                            <w:r>
                              <w:rPr>
                                <w:rFonts w:eastAsia="微软雅黑" w:hAnsi="微软雅黑" w:cs="微软雅黑" w:hint="eastAsia"/>
                                <w:b/>
                                <w:bCs/>
                                <w:color w:val="FFFFFF"/>
                                <w:sz w:val="30"/>
                                <w:szCs w:val="30"/>
                              </w:rPr>
                              <w:t>团队成员：</w:t>
                            </w:r>
                            <w:r>
                              <w:rPr>
                                <w:rFonts w:eastAsia="微软雅黑" w:hAnsi="微软雅黑" w:cs="微软雅黑" w:hint="eastAsia"/>
                                <w:b/>
                                <w:bCs/>
                                <w:color w:val="FFFFFF"/>
                                <w:sz w:val="30"/>
                                <w:szCs w:val="30"/>
                              </w:rPr>
                              <w:t>4</w:t>
                            </w:r>
                            <w:r>
                              <w:rPr>
                                <w:rFonts w:eastAsia="微软雅黑" w:hAnsi="微软雅黑" w:cs="微软雅黑" w:hint="eastAsia"/>
                                <w:b/>
                                <w:bCs/>
                                <w:color w:val="FFFFFF"/>
                                <w:sz w:val="30"/>
                                <w:szCs w:val="30"/>
                              </w:rPr>
                              <w:t>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BBF4E1" id="文本框 14" o:spid="_x0000_s1028" type="#_x0000_t202" style="position:absolute;left:0;text-align:left;margin-left:-5.65pt;margin-top:692.3pt;width:369.35pt;height:26.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" filled="f" stroked="f" strokeweight=".5pt">
                <v:textbox>
                  <w:txbxContent>
                    <w:p w14:paraId="37D8E3BD" w14:textId="77777777" w:rsidR="00A02EA3" w:rsidRDefault="0092511B">
                      <w:pPr>
                        <w:spacing w:line="320" w:lineRule="exact"/>
                        <w:jc w:val="left"/>
                        <w:rPr>
                          <w:rFonts w:eastAsia="微软雅黑" w:hAnsi="微软雅黑" w:cs="微软雅黑"/>
                          <w:b/>
                          <w:bCs/>
                          <w:color w:val="FFFFFF"/>
                          <w:sz w:val="30"/>
                          <w:szCs w:val="30"/>
                        </w:rPr>
                      </w:pPr>
                      <w:r>
                        <w:rPr>
                          <w:rFonts w:eastAsia="微软雅黑" w:hAnsi="微软雅黑" w:cs="微软雅黑" w:hint="eastAsia"/>
                          <w:b/>
                          <w:bCs/>
                          <w:color w:val="FFFFFF"/>
                          <w:sz w:val="30"/>
                          <w:szCs w:val="30"/>
                        </w:rPr>
                        <w:t>项目简称</w:t>
                      </w:r>
                      <w:r>
                        <w:rPr>
                          <w:rFonts w:eastAsia="微软雅黑" w:hAnsi="微软雅黑" w:cs="微软雅黑" w:hint="eastAsia"/>
                          <w:b/>
                          <w:bCs/>
                          <w:color w:val="FFFFFF"/>
                          <w:sz w:val="30"/>
                          <w:szCs w:val="30"/>
                        </w:rPr>
                        <w:t xml:space="preserve">---UWAY </w:t>
                      </w:r>
                      <w:r>
                        <w:rPr>
                          <w:rFonts w:eastAsia="微软雅黑" w:hAnsi="微软雅黑" w:cs="微软雅黑" w:hint="eastAsia"/>
                          <w:b/>
                          <w:bCs/>
                          <w:color w:val="FFFFFF"/>
                          <w:sz w:val="30"/>
                          <w:szCs w:val="30"/>
                        </w:rPr>
                        <w:t>替代内容</w:t>
                      </w:r>
                      <w:r>
                        <w:rPr>
                          <w:rFonts w:eastAsia="微软雅黑" w:hAnsi="微软雅黑" w:cs="微软雅黑" w:hint="eastAsia"/>
                          <w:b/>
                          <w:bCs/>
                          <w:color w:val="FFFFFF"/>
                          <w:sz w:val="30"/>
                          <w:szCs w:val="30"/>
                        </w:rPr>
                        <w:t xml:space="preserve">  </w:t>
                      </w:r>
                      <w:r>
                        <w:rPr>
                          <w:rFonts w:eastAsia="微软雅黑" w:hAnsi="微软雅黑" w:cs="微软雅黑" w:hint="eastAsia"/>
                          <w:b/>
                          <w:bCs/>
                          <w:color w:val="FFFFFF"/>
                          <w:sz w:val="30"/>
                          <w:szCs w:val="30"/>
                        </w:rPr>
                        <w:t>团队成员：</w:t>
                      </w:r>
                      <w:r>
                        <w:rPr>
                          <w:rFonts w:eastAsia="微软雅黑" w:hAnsi="微软雅黑" w:cs="微软雅黑" w:hint="eastAsia"/>
                          <w:b/>
                          <w:bCs/>
                          <w:color w:val="FFFFFF"/>
                          <w:sz w:val="30"/>
                          <w:szCs w:val="30"/>
                        </w:rPr>
                        <w:t>4</w:t>
                      </w:r>
                      <w:r>
                        <w:rPr>
                          <w:rFonts w:eastAsia="微软雅黑" w:hAnsi="微软雅黑" w:cs="微软雅黑" w:hint="eastAsia"/>
                          <w:b/>
                          <w:bCs/>
                          <w:color w:val="FFFFFF"/>
                          <w:sz w:val="30"/>
                          <w:szCs w:val="30"/>
                        </w:rPr>
                        <w:t>人</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98176" behindDoc="0" locked="0" layoutInCell="1" allowOverlap="1" wp14:anchorId="07B212CE" wp14:editId="5588259A">
                <wp:simplePos x="0" y="0"/>
                <wp:positionH relativeFrom="column">
                  <wp:posOffset>-581025</wp:posOffset>
                </wp:positionH>
                <wp:positionV relativeFrom="paragraph">
                  <wp:posOffset>8704580</wp:posOffset>
                </wp:positionV>
                <wp:extent cx="398780" cy="398780"/>
                <wp:effectExtent l="0" t="0" r="1270" b="1270"/>
                <wp:wrapNone/>
                <wp:docPr id="116" name="圆角矩形 11"/>
                <wp:cNvGraphicFramePr/>
                <a:graphic xmlns:a="http://schemas.openxmlformats.org/drawingml/2006/main">
                  <a:graphicData uri="http://schemas.microsoft.com/office/word/2010/wordprocessingShape">
                    <wps:wsp>
                      <wps:cNvSpPr/>
                      <wps:spPr>
                        <a:xfrm>
                          <a:off x="561975" y="9817100"/>
                          <a:ext cx="398780" cy="398780"/>
                        </a:xfrm>
                        <a:prstGeom prst="roundRect">
                          <a:avLst/>
                        </a:prstGeom>
                        <a:solidFill>
                          <a:srgbClr val="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D6B085C" id="圆角矩形 11" o:spid="_x0000_s1026" style="position:absolute;left:0;text-align:left;margin-left:-45.75pt;margin-top:685.4pt;width:31.4pt;height:31.4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" stroked="f" strokeweight="2pt"/>
            </w:pict>
          </mc:Fallback>
        </mc:AlternateContent>
      </w:r>
    </w:p>
    <w:p w14:paraId="685CB0DB" w14:textId="77777777" w:rsidR="00A02EA3" w:rsidRPr="007E58F5" w:rsidRDefault="00A02EA3">
      <w:pPr>
        <w:jc w:val="center"/>
        <w:rPr>
          <w:rFonts w:ascii="宋体" w:hAnsi="宋体" w:cs="仿宋_GB2312"/>
          <w:b/>
          <w:bCs/>
          <w:sz w:val="28"/>
          <w:szCs w:val="28"/>
        </w:rPr>
      </w:pPr>
    </w:p>
    <w:p w14:paraId="46F9B147" w14:textId="77777777" w:rsidR="00A02EA3" w:rsidRPr="007E58F5" w:rsidRDefault="00A02EA3">
      <w:pPr>
        <w:jc w:val="center"/>
        <w:rPr>
          <w:rFonts w:ascii="宋体" w:hAnsi="宋体" w:cs="仿宋_GB2312"/>
          <w:b/>
          <w:bCs/>
          <w:sz w:val="28"/>
          <w:szCs w:val="28"/>
        </w:rPr>
      </w:pPr>
    </w:p>
    <w:p w14:paraId="7412C3F6" w14:textId="77777777" w:rsidR="00A02EA3" w:rsidRPr="007E58F5" w:rsidRDefault="00A02EA3">
      <w:pPr>
        <w:jc w:val="center"/>
        <w:rPr>
          <w:rFonts w:ascii="宋体" w:hAnsi="宋体" w:cs="仿宋_GB2312"/>
          <w:b/>
          <w:bCs/>
          <w:sz w:val="28"/>
          <w:szCs w:val="28"/>
        </w:rPr>
      </w:pPr>
    </w:p>
    <w:p w14:paraId="0EF4A609" w14:textId="77777777" w:rsidR="00A02EA3" w:rsidRPr="007E58F5" w:rsidRDefault="00A02EA3">
      <w:pPr>
        <w:jc w:val="center"/>
        <w:rPr>
          <w:rFonts w:ascii="宋体" w:hAnsi="宋体" w:cs="仿宋_GB2312"/>
          <w:b/>
          <w:bCs/>
          <w:sz w:val="28"/>
          <w:szCs w:val="28"/>
        </w:rPr>
      </w:pPr>
    </w:p>
    <w:p w14:paraId="5A926FE0" w14:textId="77777777" w:rsidR="00A02EA3" w:rsidRPr="007E58F5" w:rsidRDefault="00A02EA3">
      <w:pPr>
        <w:jc w:val="center"/>
        <w:rPr>
          <w:rFonts w:ascii="宋体" w:hAnsi="宋体" w:cs="仿宋_GB2312"/>
          <w:b/>
          <w:bCs/>
          <w:sz w:val="28"/>
          <w:szCs w:val="28"/>
        </w:rPr>
      </w:pPr>
    </w:p>
    <w:p w14:paraId="3EDABE97" w14:textId="77777777" w:rsidR="00A02EA3" w:rsidRPr="007E58F5" w:rsidRDefault="00A02EA3">
      <w:pPr>
        <w:jc w:val="center"/>
        <w:rPr>
          <w:rFonts w:ascii="宋体" w:hAnsi="宋体" w:cs="仿宋_GB2312"/>
          <w:b/>
          <w:bCs/>
          <w:sz w:val="28"/>
          <w:szCs w:val="28"/>
        </w:rPr>
      </w:pPr>
    </w:p>
    <w:p w14:paraId="68CE7501" w14:textId="77777777" w:rsidR="00A02EA3" w:rsidRPr="007E58F5" w:rsidRDefault="0092511B">
      <w:pPr>
        <w:jc w:val="center"/>
        <w:rPr>
          <w:rFonts w:ascii="宋体" w:hAnsi="宋体" w:cs="仿宋_GB2312"/>
          <w:b/>
          <w:bCs/>
          <w:sz w:val="28"/>
          <w:szCs w:val="28"/>
        </w:rPr>
      </w:pPr>
      <w:r w:rsidRPr="007E58F5">
        <w:rPr>
          <w:rFonts w:ascii="宋体" w:hAnsi="宋体" w:cs="仿宋_GB2312" w:hint="eastAsia"/>
          <w:b/>
          <w:bCs/>
          <w:sz w:val="28"/>
          <w:szCs w:val="28"/>
        </w:rPr>
        <w:t>-</w:t>
      </w:r>
      <w:r w:rsidRPr="007E58F5">
        <w:rPr>
          <w:rFonts w:ascii="宋体" w:hAnsi="宋体" w:cs="仿宋_GB2312"/>
          <w:b/>
          <w:bCs/>
          <w:sz w:val="28"/>
          <w:szCs w:val="28"/>
        </w:rPr>
        <w:t>------------------------------------</w:t>
      </w:r>
    </w:p>
    <w:p w14:paraId="536B9283" w14:textId="77777777" w:rsidR="00A02EA3" w:rsidRPr="007E58F5" w:rsidRDefault="00A02EA3">
      <w:pPr>
        <w:jc w:val="center"/>
        <w:rPr>
          <w:rFonts w:ascii="宋体" w:hAnsi="宋体" w:cs="仿宋_GB2312"/>
          <w:b/>
          <w:bCs/>
          <w:sz w:val="28"/>
          <w:szCs w:val="28"/>
        </w:rPr>
      </w:pPr>
    </w:p>
    <w:p w14:paraId="60E07BB0" w14:textId="77777777" w:rsidR="00A02EA3" w:rsidRPr="007E58F5" w:rsidRDefault="00A02EA3">
      <w:pPr>
        <w:jc w:val="center"/>
        <w:rPr>
          <w:rFonts w:ascii="宋体" w:hAnsi="宋体" w:cs="仿宋_GB2312"/>
          <w:b/>
          <w:bCs/>
          <w:sz w:val="28"/>
          <w:szCs w:val="28"/>
        </w:rPr>
      </w:pPr>
    </w:p>
    <w:p w14:paraId="1EF5EF73" w14:textId="77777777" w:rsidR="00A02EA3" w:rsidRPr="007E58F5" w:rsidRDefault="00A02EA3">
      <w:pPr>
        <w:jc w:val="center"/>
        <w:rPr>
          <w:rFonts w:ascii="宋体" w:hAnsi="宋体" w:cs="仿宋_GB2312"/>
          <w:b/>
          <w:bCs/>
          <w:sz w:val="28"/>
          <w:szCs w:val="28"/>
        </w:rPr>
      </w:pPr>
    </w:p>
    <w:p w14:paraId="5BEFC074" w14:textId="77777777" w:rsidR="00A02EA3" w:rsidRPr="007E58F5" w:rsidRDefault="00A02EA3">
      <w:pPr>
        <w:jc w:val="center"/>
        <w:rPr>
          <w:rFonts w:ascii="宋体" w:hAnsi="宋体" w:cs="仿宋_GB2312"/>
          <w:b/>
          <w:bCs/>
          <w:sz w:val="28"/>
          <w:szCs w:val="28"/>
        </w:rPr>
      </w:pPr>
    </w:p>
    <w:p w14:paraId="17B70C64" w14:textId="77777777" w:rsidR="00A02EA3" w:rsidRPr="007E58F5" w:rsidRDefault="00A02EA3">
      <w:pPr>
        <w:jc w:val="center"/>
        <w:rPr>
          <w:rFonts w:ascii="宋体" w:hAnsi="宋体" w:cs="仿宋_GB2312"/>
          <w:b/>
          <w:bCs/>
          <w:sz w:val="28"/>
          <w:szCs w:val="28"/>
        </w:rPr>
      </w:pPr>
    </w:p>
    <w:p w14:paraId="64632188" w14:textId="77777777" w:rsidR="00A02EA3" w:rsidRPr="007E58F5" w:rsidRDefault="00A02EA3">
      <w:pPr>
        <w:jc w:val="center"/>
        <w:rPr>
          <w:rFonts w:ascii="宋体" w:hAnsi="宋体" w:cs="仿宋_GB2312"/>
          <w:b/>
          <w:bCs/>
          <w:sz w:val="28"/>
          <w:szCs w:val="28"/>
        </w:rPr>
      </w:pPr>
    </w:p>
    <w:p w14:paraId="4A0A4A01" w14:textId="77777777" w:rsidR="00A02EA3" w:rsidRPr="007E58F5" w:rsidRDefault="00A02EA3">
      <w:pPr>
        <w:jc w:val="center"/>
        <w:rPr>
          <w:rFonts w:ascii="宋体" w:hAnsi="宋体" w:cs="仿宋_GB2312"/>
          <w:b/>
          <w:bCs/>
          <w:sz w:val="28"/>
          <w:szCs w:val="28"/>
        </w:rPr>
      </w:pPr>
    </w:p>
    <w:p w14:paraId="07C5DBE9" w14:textId="77777777" w:rsidR="00A02EA3" w:rsidRPr="007E58F5" w:rsidRDefault="00A02EA3">
      <w:pPr>
        <w:jc w:val="center"/>
        <w:rPr>
          <w:rFonts w:ascii="宋体" w:hAnsi="宋体" w:cs="仿宋_GB2312"/>
          <w:b/>
          <w:bCs/>
          <w:sz w:val="28"/>
          <w:szCs w:val="28"/>
        </w:rPr>
      </w:pPr>
    </w:p>
    <w:p w14:paraId="4C92416D" w14:textId="77777777" w:rsidR="00A02EA3" w:rsidRPr="007E58F5" w:rsidRDefault="00A02EA3">
      <w:pPr>
        <w:jc w:val="center"/>
        <w:rPr>
          <w:rFonts w:ascii="宋体" w:hAnsi="宋体" w:cs="仿宋_GB2312"/>
          <w:b/>
          <w:bCs/>
          <w:sz w:val="28"/>
          <w:szCs w:val="28"/>
        </w:rPr>
      </w:pPr>
    </w:p>
    <w:p w14:paraId="21E4CCE3" w14:textId="77777777" w:rsidR="00A02EA3" w:rsidRPr="007E58F5" w:rsidRDefault="00A02EA3">
      <w:pPr>
        <w:jc w:val="center"/>
        <w:rPr>
          <w:rFonts w:ascii="宋体" w:hAnsi="宋体" w:cs="仿宋_GB2312"/>
          <w:b/>
          <w:bCs/>
          <w:sz w:val="28"/>
          <w:szCs w:val="28"/>
        </w:rPr>
      </w:pPr>
    </w:p>
    <w:p w14:paraId="6194F595" w14:textId="77777777" w:rsidR="00A02EA3" w:rsidRPr="007E58F5" w:rsidRDefault="00A02EA3">
      <w:pPr>
        <w:jc w:val="center"/>
        <w:rPr>
          <w:rFonts w:ascii="宋体" w:hAnsi="宋体" w:cs="仿宋_GB2312"/>
          <w:b/>
          <w:bCs/>
          <w:sz w:val="28"/>
          <w:szCs w:val="28"/>
        </w:rPr>
      </w:pPr>
    </w:p>
    <w:p w14:paraId="2A9E3C28" w14:textId="3973B2B9" w:rsidR="00A02EA3" w:rsidRPr="007E58F5" w:rsidRDefault="0092511B">
      <w:pPr>
        <w:rPr>
          <w:rFonts w:ascii="宋体" w:hAnsi="宋体" w:cs="仿宋_GB2312"/>
          <w:b/>
          <w:bCs/>
          <w:sz w:val="28"/>
          <w:szCs w:val="28"/>
        </w:rPr>
      </w:pPr>
      <w:r w:rsidRPr="007E58F5">
        <w:rPr>
          <w:rFonts w:ascii="宋体" w:hAnsi="宋体"/>
          <w:noProof/>
          <w:sz w:val="28"/>
          <w:szCs w:val="28"/>
        </w:rPr>
        <w:lastRenderedPageBreak/>
        <mc:AlternateContent>
          <mc:Choice Requires="wps">
            <w:drawing>
              <wp:anchor distT="0" distB="0" distL="114300" distR="114300" simplePos="0" relativeHeight="251716608" behindDoc="0" locked="0" layoutInCell="1" allowOverlap="1" wp14:anchorId="06DB224F" wp14:editId="5B744485">
                <wp:simplePos x="0" y="0"/>
                <wp:positionH relativeFrom="column">
                  <wp:posOffset>3268345</wp:posOffset>
                </wp:positionH>
                <wp:positionV relativeFrom="paragraph">
                  <wp:posOffset>868680</wp:posOffset>
                </wp:positionV>
                <wp:extent cx="1061720" cy="465455"/>
                <wp:effectExtent l="0" t="0" r="0" b="0"/>
                <wp:wrapNone/>
                <wp:docPr id="168" name="文本框 4"/>
                <wp:cNvGraphicFramePr/>
                <a:graphic xmlns:a="http://schemas.openxmlformats.org/drawingml/2006/main">
                  <a:graphicData uri="http://schemas.microsoft.com/office/word/2010/wordprocessingShape">
                    <wps:wsp>
                      <wps:cNvSpPr txBox="1"/>
                      <wps:spPr>
                        <a:xfrm>
                          <a:off x="0" y="0"/>
                          <a:ext cx="1061720" cy="465455"/>
                        </a:xfrm>
                        <a:prstGeom prst="rect">
                          <a:avLst/>
                        </a:prstGeom>
                        <a:noFill/>
                        <a:ln w="6350">
                          <a:noFill/>
                        </a:ln>
                      </wps:spPr>
                      <wps:txbx>
                        <w:txbxContent>
                          <w:p w14:paraId="58D9CC9F" w14:textId="77777777" w:rsidR="00A02EA3" w:rsidRDefault="0092511B">
                            <w:pPr>
                              <w:rPr>
                                <w:rFonts w:ascii="微软雅黑" w:eastAsia="微软雅黑" w:hAnsi="微软雅黑" w:cs="微软雅黑"/>
                                <w:color w:val="FFFFFF"/>
                                <w:spacing w:val="28"/>
                                <w:sz w:val="29"/>
                                <w:szCs w:val="29"/>
                              </w:rPr>
                            </w:pPr>
                            <w:r>
                              <w:rPr>
                                <w:rFonts w:ascii="微软雅黑" w:eastAsia="微软雅黑" w:hAnsi="微软雅黑" w:cs="微软雅黑" w:hint="eastAsia"/>
                                <w:color w:val="FFFFFF"/>
                                <w:spacing w:val="28"/>
                                <w:sz w:val="29"/>
                                <w:szCs w:val="29"/>
                              </w:rPr>
                              <w:t>尤巍设计</w:t>
                            </w:r>
                          </w:p>
                        </w:txbxContent>
                      </wps:txbx>
                      <wps:bodyPr vert="horz" wrap="square" anchor="t" upright="1"/>
                    </wps:wsp>
                  </a:graphicData>
                </a:graphic>
              </wp:anchor>
            </w:drawing>
          </mc:Choice>
          <mc:Fallback>
            <w:pict>
              <v:shape w14:anchorId="06DB224F" id="文本框 4" o:spid="_x0000_s1029" type="#_x0000_t202" style="position:absolute;left:0;text-align:left;margin-left:257.35pt;margin-top:68.4pt;width:83.6pt;height:36.6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" filled="f" stroked="f" strokeweight=".5pt">
                <v:textbox>
                  <w:txbxContent>
                    <w:p w14:paraId="58D9CC9F" w14:textId="77777777" w:rsidR="00A02EA3" w:rsidRDefault="0092511B">
                      <w:pPr>
                        <w:rPr>
                          <w:rFonts w:ascii="微软雅黑" w:eastAsia="微软雅黑" w:hAnsi="微软雅黑" w:cs="微软雅黑"/>
                          <w:color w:val="FFFFFF"/>
                          <w:spacing w:val="28"/>
                          <w:sz w:val="29"/>
                          <w:szCs w:val="29"/>
                        </w:rPr>
                      </w:pPr>
                      <w:r>
                        <w:rPr>
                          <w:rFonts w:ascii="微软雅黑" w:eastAsia="微软雅黑" w:hAnsi="微软雅黑" w:cs="微软雅黑" w:hint="eastAsia"/>
                          <w:color w:val="FFFFFF"/>
                          <w:spacing w:val="28"/>
                          <w:sz w:val="29"/>
                          <w:szCs w:val="29"/>
                        </w:rPr>
                        <w:t>尤巍设计</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702272" behindDoc="0" locked="0" layoutInCell="1" allowOverlap="1" wp14:anchorId="21115378" wp14:editId="30BBDF36">
                <wp:simplePos x="0" y="0"/>
                <wp:positionH relativeFrom="column">
                  <wp:posOffset>-68580</wp:posOffset>
                </wp:positionH>
                <wp:positionV relativeFrom="paragraph">
                  <wp:posOffset>697865</wp:posOffset>
                </wp:positionV>
                <wp:extent cx="3444240" cy="0"/>
                <wp:effectExtent l="0" t="0" r="0" b="0"/>
                <wp:wrapNone/>
                <wp:docPr id="122" name="直接连接符 15"/>
                <wp:cNvGraphicFramePr/>
                <a:graphic xmlns:a="http://schemas.openxmlformats.org/drawingml/2006/main">
                  <a:graphicData uri="http://schemas.microsoft.com/office/word/2010/wordprocessingShape">
                    <wps:wsp>
                      <wps:cNvCnPr/>
                      <wps:spPr>
                        <a:xfrm>
                          <a:off x="1188720" y="9207500"/>
                          <a:ext cx="3444240" cy="0"/>
                        </a:xfrm>
                        <a:prstGeom prst="line">
                          <a:avLst/>
                        </a:prstGeom>
                        <a:noFill/>
                        <a:ln w="9525" cap="flat" cmpd="sng" algn="ctr">
                          <a:solidFill>
                            <a:srgbClr val="FFFFFF"/>
                          </a:solidFill>
                          <a:prstDash val="solid"/>
                        </a:ln>
                        <a:effectLst/>
                      </wps:spPr>
                      <wps:bodyPr/>
                    </wps:wsp>
                  </a:graphicData>
                </a:graphic>
              </wp:anchor>
            </w:drawing>
          </mc:Choice>
          <mc:Fallback>
            <w:pict>
              <v:line w14:anchorId="4DC2133C" id="直接连接符 15" o:spid="_x0000_s1026" style="position:absolute;left:0;text-align:left;z-index:251702272;visibility:visible;mso-wrap-style:square;mso-wrap-distance-left:9pt;mso-wrap-distance-top:0;mso-wrap-distance-right:9pt;mso-wrap-distance-bottom:0;mso-position-horizontal:absolute;mso-position-horizontal-relative:text;mso-position-vertical:absolute;mso-position-vertical-relative:text" from="-5.4pt,54.95pt" to="265.8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" strokecolor="white"/>
            </w:pict>
          </mc:Fallback>
        </mc:AlternateContent>
      </w:r>
      <w:r w:rsidRPr="007E58F5">
        <w:rPr>
          <w:rFonts w:ascii="宋体" w:hAnsi="宋体"/>
          <w:noProof/>
          <w:sz w:val="28"/>
          <w:szCs w:val="28"/>
        </w:rPr>
        <mc:AlternateContent>
          <mc:Choice Requires="wps">
            <w:drawing>
              <wp:anchor distT="0" distB="0" distL="114300" distR="114300" simplePos="0" relativeHeight="251701248" behindDoc="0" locked="0" layoutInCell="1" allowOverlap="1" wp14:anchorId="326EF26F" wp14:editId="655761AA">
                <wp:simplePos x="0" y="0"/>
                <wp:positionH relativeFrom="column">
                  <wp:posOffset>-71755</wp:posOffset>
                </wp:positionH>
                <wp:positionV relativeFrom="paragraph">
                  <wp:posOffset>8792210</wp:posOffset>
                </wp:positionV>
                <wp:extent cx="4690745" cy="335280"/>
                <wp:effectExtent l="0" t="0" r="0" b="0"/>
                <wp:wrapNone/>
                <wp:docPr id="121" name="文本框 14"/>
                <wp:cNvGraphicFramePr/>
                <a:graphic xmlns:a="http://schemas.openxmlformats.org/drawingml/2006/main">
                  <a:graphicData uri="http://schemas.microsoft.com/office/word/2010/wordprocessingShape">
                    <wps:wsp>
                      <wps:cNvSpPr txBox="1"/>
                      <wps:spPr>
                        <a:xfrm>
                          <a:off x="1071245" y="9904730"/>
                          <a:ext cx="4690745" cy="335280"/>
                        </a:xfrm>
                        <a:prstGeom prst="rect">
                          <a:avLst/>
                        </a:prstGeom>
                        <a:noFill/>
                        <a:ln w="6350">
                          <a:noFill/>
                        </a:ln>
                        <a:effectLst/>
                      </wps:spPr>
                      <wps:txbx>
                        <w:txbxContent>
                          <w:p w14:paraId="2ABF3642" w14:textId="77777777" w:rsidR="00A02EA3" w:rsidRDefault="0092511B">
                            <w:pPr>
                              <w:spacing w:line="320" w:lineRule="exact"/>
                              <w:jc w:val="left"/>
                              <w:rPr>
                                <w:rFonts w:eastAsia="微软雅黑" w:hAnsi="微软雅黑" w:cs="微软雅黑"/>
                                <w:b/>
                                <w:bCs/>
                                <w:color w:val="FFFFFF"/>
                                <w:sz w:val="30"/>
                                <w:szCs w:val="30"/>
                              </w:rPr>
                            </w:pPr>
                            <w:r>
                              <w:rPr>
                                <w:rFonts w:eastAsia="微软雅黑" w:hAnsi="微软雅黑" w:cs="微软雅黑" w:hint="eastAsia"/>
                                <w:b/>
                                <w:bCs/>
                                <w:color w:val="FFFFFF"/>
                                <w:sz w:val="30"/>
                                <w:szCs w:val="30"/>
                              </w:rPr>
                              <w:t>项目简称</w:t>
                            </w:r>
                            <w:r>
                              <w:rPr>
                                <w:rFonts w:eastAsia="微软雅黑" w:hAnsi="微软雅黑" w:cs="微软雅黑" w:hint="eastAsia"/>
                                <w:b/>
                                <w:bCs/>
                                <w:color w:val="FFFFFF"/>
                                <w:sz w:val="30"/>
                                <w:szCs w:val="30"/>
                              </w:rPr>
                              <w:t xml:space="preserve">---UWAY </w:t>
                            </w:r>
                            <w:r>
                              <w:rPr>
                                <w:rFonts w:eastAsia="微软雅黑" w:hAnsi="微软雅黑" w:cs="微软雅黑" w:hint="eastAsia"/>
                                <w:b/>
                                <w:bCs/>
                                <w:color w:val="FFFFFF"/>
                                <w:sz w:val="30"/>
                                <w:szCs w:val="30"/>
                              </w:rPr>
                              <w:t>替代内容</w:t>
                            </w:r>
                            <w:r>
                              <w:rPr>
                                <w:rFonts w:eastAsia="微软雅黑" w:hAnsi="微软雅黑" w:cs="微软雅黑" w:hint="eastAsia"/>
                                <w:b/>
                                <w:bCs/>
                                <w:color w:val="FFFFFF"/>
                                <w:sz w:val="30"/>
                                <w:szCs w:val="30"/>
                              </w:rPr>
                              <w:t xml:space="preserve">  </w:t>
                            </w:r>
                            <w:r>
                              <w:rPr>
                                <w:rFonts w:eastAsia="微软雅黑" w:hAnsi="微软雅黑" w:cs="微软雅黑" w:hint="eastAsia"/>
                                <w:b/>
                                <w:bCs/>
                                <w:color w:val="FFFFFF"/>
                                <w:sz w:val="30"/>
                                <w:szCs w:val="30"/>
                              </w:rPr>
                              <w:t>团队成员：</w:t>
                            </w:r>
                            <w:r>
                              <w:rPr>
                                <w:rFonts w:eastAsia="微软雅黑" w:hAnsi="微软雅黑" w:cs="微软雅黑" w:hint="eastAsia"/>
                                <w:b/>
                                <w:bCs/>
                                <w:color w:val="FFFFFF"/>
                                <w:sz w:val="30"/>
                                <w:szCs w:val="30"/>
                              </w:rPr>
                              <w:t>4</w:t>
                            </w:r>
                            <w:r>
                              <w:rPr>
                                <w:rFonts w:eastAsia="微软雅黑" w:hAnsi="微软雅黑" w:cs="微软雅黑" w:hint="eastAsia"/>
                                <w:b/>
                                <w:bCs/>
                                <w:color w:val="FFFFFF"/>
                                <w:sz w:val="30"/>
                                <w:szCs w:val="30"/>
                              </w:rPr>
                              <w:t>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6EF26F" id="_x0000_s1030" type="#_x0000_t202" style="position:absolute;left:0;text-align:left;margin-left:-5.65pt;margin-top:692.3pt;width:369.35pt;height:26.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" filled="f" stroked="f" strokeweight=".5pt">
                <v:textbox>
                  <w:txbxContent>
                    <w:p w14:paraId="2ABF3642" w14:textId="77777777" w:rsidR="00A02EA3" w:rsidRDefault="0092511B">
                      <w:pPr>
                        <w:spacing w:line="320" w:lineRule="exact"/>
                        <w:jc w:val="left"/>
                        <w:rPr>
                          <w:rFonts w:eastAsia="微软雅黑" w:hAnsi="微软雅黑" w:cs="微软雅黑"/>
                          <w:b/>
                          <w:bCs/>
                          <w:color w:val="FFFFFF"/>
                          <w:sz w:val="30"/>
                          <w:szCs w:val="30"/>
                        </w:rPr>
                      </w:pPr>
                      <w:r>
                        <w:rPr>
                          <w:rFonts w:eastAsia="微软雅黑" w:hAnsi="微软雅黑" w:cs="微软雅黑" w:hint="eastAsia"/>
                          <w:b/>
                          <w:bCs/>
                          <w:color w:val="FFFFFF"/>
                          <w:sz w:val="30"/>
                          <w:szCs w:val="30"/>
                        </w:rPr>
                        <w:t>项目简称</w:t>
                      </w:r>
                      <w:r>
                        <w:rPr>
                          <w:rFonts w:eastAsia="微软雅黑" w:hAnsi="微软雅黑" w:cs="微软雅黑" w:hint="eastAsia"/>
                          <w:b/>
                          <w:bCs/>
                          <w:color w:val="FFFFFF"/>
                          <w:sz w:val="30"/>
                          <w:szCs w:val="30"/>
                        </w:rPr>
                        <w:t xml:space="preserve">---UWAY </w:t>
                      </w:r>
                      <w:r>
                        <w:rPr>
                          <w:rFonts w:eastAsia="微软雅黑" w:hAnsi="微软雅黑" w:cs="微软雅黑" w:hint="eastAsia"/>
                          <w:b/>
                          <w:bCs/>
                          <w:color w:val="FFFFFF"/>
                          <w:sz w:val="30"/>
                          <w:szCs w:val="30"/>
                        </w:rPr>
                        <w:t>替代内容</w:t>
                      </w:r>
                      <w:r>
                        <w:rPr>
                          <w:rFonts w:eastAsia="微软雅黑" w:hAnsi="微软雅黑" w:cs="微软雅黑" w:hint="eastAsia"/>
                          <w:b/>
                          <w:bCs/>
                          <w:color w:val="FFFFFF"/>
                          <w:sz w:val="30"/>
                          <w:szCs w:val="30"/>
                        </w:rPr>
                        <w:t xml:space="preserve">  </w:t>
                      </w:r>
                      <w:r>
                        <w:rPr>
                          <w:rFonts w:eastAsia="微软雅黑" w:hAnsi="微软雅黑" w:cs="微软雅黑" w:hint="eastAsia"/>
                          <w:b/>
                          <w:bCs/>
                          <w:color w:val="FFFFFF"/>
                          <w:sz w:val="30"/>
                          <w:szCs w:val="30"/>
                        </w:rPr>
                        <w:t>团队成员：</w:t>
                      </w:r>
                      <w:r>
                        <w:rPr>
                          <w:rFonts w:eastAsia="微软雅黑" w:hAnsi="微软雅黑" w:cs="微软雅黑" w:hint="eastAsia"/>
                          <w:b/>
                          <w:bCs/>
                          <w:color w:val="FFFFFF"/>
                          <w:sz w:val="30"/>
                          <w:szCs w:val="30"/>
                        </w:rPr>
                        <w:t>4</w:t>
                      </w:r>
                      <w:r>
                        <w:rPr>
                          <w:rFonts w:eastAsia="微软雅黑" w:hAnsi="微软雅黑" w:cs="微软雅黑" w:hint="eastAsia"/>
                          <w:b/>
                          <w:bCs/>
                          <w:color w:val="FFFFFF"/>
                          <w:sz w:val="30"/>
                          <w:szCs w:val="30"/>
                        </w:rPr>
                        <w:t>人</w:t>
                      </w:r>
                    </w:p>
                  </w:txbxContent>
                </v:textbox>
              </v:shape>
            </w:pict>
          </mc:Fallback>
        </mc:AlternateContent>
      </w:r>
    </w:p>
    <w:p w14:paraId="13769B02" w14:textId="4F389110" w:rsidR="00A02EA3" w:rsidRPr="007E58F5" w:rsidRDefault="0092511B">
      <w:pPr>
        <w:rPr>
          <w:rFonts w:ascii="宋体" w:hAnsi="宋体" w:cs="仿宋_GB2312"/>
          <w:sz w:val="28"/>
          <w:szCs w:val="28"/>
        </w:rPr>
      </w:pPr>
      <w:r w:rsidRPr="007E58F5">
        <w:rPr>
          <w:rFonts w:ascii="宋体" w:hAnsi="宋体" w:cs="华康俪金黑W8" w:hint="eastAsia"/>
          <w:b/>
          <w:bCs/>
          <w:sz w:val="28"/>
          <w:szCs w:val="28"/>
        </w:rPr>
        <w:t>目    录</w:t>
      </w:r>
    </w:p>
    <w:p w14:paraId="48255259" w14:textId="43FB525E" w:rsidR="00A02EA3" w:rsidRPr="007E58F5" w:rsidRDefault="00000000">
      <w:pPr>
        <w:spacing w:line="360" w:lineRule="auto"/>
        <w:jc w:val="left"/>
        <w:rPr>
          <w:rFonts w:ascii="宋体" w:hAnsi="宋体" w:cs="微软雅黑"/>
          <w:b/>
          <w:bCs/>
          <w:kern w:val="1"/>
          <w:sz w:val="28"/>
          <w:szCs w:val="28"/>
        </w:rPr>
      </w:pPr>
      <w:hyperlink w:anchor="第一部分：项目概况" w:history="1">
        <w:r w:rsidR="0092511B" w:rsidRPr="007E58F5">
          <w:rPr>
            <w:rStyle w:val="a9"/>
            <w:rFonts w:ascii="宋体" w:hAnsi="宋体" w:cs="微软雅黑" w:hint="eastAsia"/>
            <w:b/>
            <w:bCs/>
            <w:color w:val="auto"/>
            <w:kern w:val="1"/>
            <w:sz w:val="28"/>
            <w:szCs w:val="28"/>
            <w:u w:val="none"/>
          </w:rPr>
          <w:t>第一部分：项目概况 （4-1</w:t>
        </w:r>
        <w:r w:rsidR="007E505F" w:rsidRPr="007E58F5">
          <w:rPr>
            <w:rStyle w:val="a9"/>
            <w:rFonts w:ascii="宋体" w:hAnsi="宋体" w:cs="微软雅黑"/>
            <w:b/>
            <w:bCs/>
            <w:color w:val="auto"/>
            <w:kern w:val="1"/>
            <w:sz w:val="28"/>
            <w:szCs w:val="28"/>
            <w:u w:val="none"/>
          </w:rPr>
          <w:t>3</w:t>
        </w:r>
        <w:r w:rsidR="0092511B" w:rsidRPr="007E58F5">
          <w:rPr>
            <w:rStyle w:val="a9"/>
            <w:rFonts w:ascii="宋体" w:hAnsi="宋体" w:cs="微软雅黑" w:hint="eastAsia"/>
            <w:b/>
            <w:bCs/>
            <w:color w:val="auto"/>
            <w:kern w:val="1"/>
            <w:sz w:val="28"/>
            <w:szCs w:val="28"/>
            <w:u w:val="none"/>
          </w:rPr>
          <w:t>页）</w:t>
        </w:r>
      </w:hyperlink>
    </w:p>
    <w:p w14:paraId="5AD50A21" w14:textId="5E10D8F7" w:rsidR="00A02EA3" w:rsidRPr="007E58F5" w:rsidRDefault="0092511B">
      <w:pPr>
        <w:spacing w:line="360" w:lineRule="auto"/>
        <w:ind w:firstLine="420"/>
        <w:jc w:val="left"/>
        <w:rPr>
          <w:rFonts w:ascii="宋体" w:hAnsi="宋体" w:cs="微软雅黑"/>
          <w:b/>
          <w:bCs/>
          <w:kern w:val="1"/>
          <w:sz w:val="28"/>
          <w:szCs w:val="28"/>
        </w:rPr>
      </w:pPr>
      <w:r w:rsidRPr="007E58F5">
        <w:rPr>
          <w:rFonts w:ascii="宋体" w:hAnsi="宋体" w:cs="微软雅黑"/>
          <w:b/>
          <w:bCs/>
          <w:kern w:val="1"/>
          <w:sz w:val="28"/>
          <w:szCs w:val="28"/>
        </w:rPr>
        <w:t>1.1</w:t>
      </w:r>
      <w:hyperlink w:anchor="一、项目基础信息" w:history="1">
        <w:r w:rsidRPr="007E58F5">
          <w:rPr>
            <w:rStyle w:val="a9"/>
            <w:rFonts w:ascii="宋体" w:hAnsi="宋体" w:cs="微软雅黑"/>
            <w:b/>
            <w:bCs/>
            <w:color w:val="auto"/>
            <w:kern w:val="1"/>
            <w:sz w:val="28"/>
            <w:szCs w:val="28"/>
            <w:u w:val="none"/>
          </w:rPr>
          <w:t>项目基础信息</w:t>
        </w:r>
      </w:hyperlink>
      <w:r w:rsidR="007E505F" w:rsidRPr="007E58F5">
        <w:rPr>
          <w:rStyle w:val="a9"/>
          <w:rFonts w:ascii="宋体" w:hAnsi="宋体" w:cs="微软雅黑"/>
          <w:b/>
          <w:bCs/>
          <w:color w:val="auto"/>
          <w:kern w:val="1"/>
          <w:sz w:val="28"/>
          <w:szCs w:val="28"/>
          <w:u w:val="none"/>
        </w:rPr>
        <w:t>...................................</w:t>
      </w:r>
      <w:r w:rsidR="00351658" w:rsidRPr="007E58F5">
        <w:rPr>
          <w:rStyle w:val="a9"/>
          <w:rFonts w:ascii="宋体" w:hAnsi="宋体" w:cs="微软雅黑"/>
          <w:b/>
          <w:bCs/>
          <w:color w:val="auto"/>
          <w:kern w:val="1"/>
          <w:sz w:val="28"/>
          <w:szCs w:val="28"/>
          <w:u w:val="none"/>
        </w:rPr>
        <w:t>5</w:t>
      </w:r>
    </w:p>
    <w:p w14:paraId="39F2801C" w14:textId="6DEB6331" w:rsidR="00A02EA3" w:rsidRPr="007E58F5" w:rsidRDefault="0092511B">
      <w:pPr>
        <w:spacing w:line="360" w:lineRule="auto"/>
        <w:ind w:firstLine="420"/>
        <w:jc w:val="left"/>
        <w:rPr>
          <w:rFonts w:ascii="宋体" w:hAnsi="宋体" w:cs="微软雅黑"/>
          <w:b/>
          <w:bCs/>
          <w:kern w:val="1"/>
          <w:sz w:val="28"/>
          <w:szCs w:val="28"/>
        </w:rPr>
      </w:pPr>
      <w:r w:rsidRPr="007E58F5">
        <w:rPr>
          <w:rFonts w:ascii="宋体" w:hAnsi="宋体" w:cs="微软雅黑" w:hint="eastAsia"/>
          <w:b/>
          <w:bCs/>
          <w:kern w:val="1"/>
          <w:sz w:val="28"/>
          <w:szCs w:val="28"/>
        </w:rPr>
        <w:t>1</w:t>
      </w:r>
      <w:r w:rsidRPr="007E58F5">
        <w:rPr>
          <w:rFonts w:ascii="宋体" w:hAnsi="宋体" w:cs="微软雅黑"/>
          <w:b/>
          <w:bCs/>
          <w:kern w:val="1"/>
          <w:sz w:val="28"/>
          <w:szCs w:val="28"/>
        </w:rPr>
        <w:t>.2</w:t>
      </w:r>
      <w:hyperlink w:anchor="二、项目的产业背景和市场竞争环境" w:history="1">
        <w:r w:rsidRPr="007E58F5">
          <w:rPr>
            <w:rStyle w:val="a9"/>
            <w:rFonts w:ascii="宋体" w:hAnsi="宋体" w:cs="微软雅黑"/>
            <w:b/>
            <w:bCs/>
            <w:color w:val="auto"/>
            <w:kern w:val="1"/>
            <w:sz w:val="28"/>
            <w:szCs w:val="28"/>
            <w:u w:val="none"/>
          </w:rPr>
          <w:t>项目</w:t>
        </w:r>
        <w:r w:rsidRPr="007E58F5">
          <w:rPr>
            <w:rStyle w:val="a9"/>
            <w:rFonts w:ascii="宋体" w:hAnsi="宋体" w:cs="微软雅黑" w:hint="eastAsia"/>
            <w:b/>
            <w:bCs/>
            <w:color w:val="auto"/>
            <w:kern w:val="1"/>
            <w:sz w:val="28"/>
            <w:szCs w:val="28"/>
            <w:u w:val="none"/>
          </w:rPr>
          <w:t>的产业背景和市场竞争环境</w:t>
        </w:r>
      </w:hyperlink>
      <w:r w:rsidR="007E505F" w:rsidRPr="007E58F5">
        <w:rPr>
          <w:rStyle w:val="a9"/>
          <w:rFonts w:ascii="宋体" w:hAnsi="宋体" w:cs="微软雅黑"/>
          <w:b/>
          <w:bCs/>
          <w:color w:val="auto"/>
          <w:kern w:val="1"/>
          <w:sz w:val="28"/>
          <w:szCs w:val="28"/>
          <w:u w:val="none"/>
        </w:rPr>
        <w:t>...................</w:t>
      </w:r>
      <w:r w:rsidR="00351658" w:rsidRPr="007E58F5">
        <w:rPr>
          <w:rStyle w:val="a9"/>
          <w:rFonts w:ascii="宋体" w:hAnsi="宋体" w:cs="微软雅黑"/>
          <w:b/>
          <w:bCs/>
          <w:color w:val="auto"/>
          <w:kern w:val="1"/>
          <w:sz w:val="28"/>
          <w:szCs w:val="28"/>
          <w:u w:val="none"/>
        </w:rPr>
        <w:t>7</w:t>
      </w:r>
    </w:p>
    <w:p w14:paraId="27299022" w14:textId="73A8117E" w:rsidR="00A02EA3" w:rsidRPr="007E58F5" w:rsidRDefault="0092511B">
      <w:pPr>
        <w:spacing w:line="360" w:lineRule="auto"/>
        <w:ind w:firstLine="420"/>
        <w:jc w:val="left"/>
        <w:rPr>
          <w:rFonts w:ascii="宋体" w:hAnsi="宋体" w:cs="微软雅黑"/>
          <w:b/>
          <w:bCs/>
          <w:kern w:val="1"/>
          <w:sz w:val="28"/>
          <w:szCs w:val="28"/>
        </w:rPr>
      </w:pPr>
      <w:r w:rsidRPr="007E58F5">
        <w:rPr>
          <w:rFonts w:ascii="宋体" w:hAnsi="宋体" w:cs="微软雅黑" w:hint="eastAsia"/>
          <w:b/>
          <w:bCs/>
          <w:kern w:val="1"/>
          <w:sz w:val="28"/>
          <w:szCs w:val="28"/>
        </w:rPr>
        <w:t>1</w:t>
      </w:r>
      <w:r w:rsidRPr="007E58F5">
        <w:rPr>
          <w:rFonts w:ascii="宋体" w:hAnsi="宋体" w:cs="微软雅黑"/>
          <w:b/>
          <w:bCs/>
          <w:kern w:val="1"/>
          <w:sz w:val="28"/>
          <w:szCs w:val="28"/>
        </w:rPr>
        <w:t>.3</w:t>
      </w:r>
      <w:hyperlink w:anchor="三、团队介绍" w:history="1">
        <w:r w:rsidRPr="007E58F5">
          <w:rPr>
            <w:rStyle w:val="a9"/>
            <w:rFonts w:ascii="宋体" w:hAnsi="宋体" w:cs="微软雅黑"/>
            <w:b/>
            <w:bCs/>
            <w:color w:val="auto"/>
            <w:kern w:val="1"/>
            <w:sz w:val="28"/>
            <w:szCs w:val="28"/>
            <w:u w:val="none"/>
          </w:rPr>
          <w:t>团队</w:t>
        </w:r>
        <w:r w:rsidRPr="007E58F5">
          <w:rPr>
            <w:rStyle w:val="a9"/>
            <w:rFonts w:ascii="宋体" w:hAnsi="宋体" w:cs="微软雅黑" w:hint="eastAsia"/>
            <w:b/>
            <w:bCs/>
            <w:color w:val="auto"/>
            <w:kern w:val="1"/>
            <w:sz w:val="28"/>
            <w:szCs w:val="28"/>
            <w:u w:val="none"/>
          </w:rPr>
          <w:t>介绍</w:t>
        </w:r>
      </w:hyperlink>
      <w:r w:rsidR="007E505F" w:rsidRPr="007E58F5">
        <w:rPr>
          <w:rStyle w:val="a9"/>
          <w:rFonts w:ascii="宋体" w:hAnsi="宋体" w:cs="微软雅黑"/>
          <w:b/>
          <w:bCs/>
          <w:color w:val="auto"/>
          <w:kern w:val="1"/>
          <w:sz w:val="28"/>
          <w:szCs w:val="28"/>
          <w:u w:val="none"/>
        </w:rPr>
        <w:t>.......................................</w:t>
      </w:r>
      <w:r w:rsidR="00351658" w:rsidRPr="007E58F5">
        <w:rPr>
          <w:rStyle w:val="a9"/>
          <w:rFonts w:ascii="宋体" w:hAnsi="宋体" w:cs="微软雅黑"/>
          <w:b/>
          <w:bCs/>
          <w:color w:val="auto"/>
          <w:kern w:val="1"/>
          <w:sz w:val="28"/>
          <w:szCs w:val="28"/>
          <w:u w:val="none"/>
        </w:rPr>
        <w:t>8</w:t>
      </w:r>
    </w:p>
    <w:p w14:paraId="008B39A7" w14:textId="11B40098" w:rsidR="00A02EA3" w:rsidRPr="007E58F5" w:rsidRDefault="0092511B">
      <w:pPr>
        <w:spacing w:line="360" w:lineRule="auto"/>
        <w:ind w:firstLine="420"/>
        <w:jc w:val="left"/>
        <w:rPr>
          <w:rFonts w:ascii="宋体" w:hAnsi="宋体" w:cs="微软雅黑"/>
          <w:b/>
          <w:bCs/>
          <w:kern w:val="1"/>
          <w:sz w:val="28"/>
          <w:szCs w:val="28"/>
        </w:rPr>
      </w:pPr>
      <w:r w:rsidRPr="007E58F5">
        <w:rPr>
          <w:rFonts w:ascii="宋体" w:hAnsi="宋体" w:cs="微软雅黑" w:hint="eastAsia"/>
          <w:b/>
          <w:bCs/>
          <w:kern w:val="1"/>
          <w:sz w:val="28"/>
          <w:szCs w:val="28"/>
        </w:rPr>
        <w:t>1</w:t>
      </w:r>
      <w:r w:rsidRPr="007E58F5">
        <w:rPr>
          <w:rFonts w:ascii="宋体" w:hAnsi="宋体" w:cs="微软雅黑"/>
          <w:b/>
          <w:bCs/>
          <w:kern w:val="1"/>
          <w:sz w:val="28"/>
          <w:szCs w:val="28"/>
        </w:rPr>
        <w:t>.4</w:t>
      </w:r>
      <w:hyperlink w:anchor="四、项目简介" w:history="1">
        <w:r w:rsidRPr="007E58F5">
          <w:rPr>
            <w:rStyle w:val="a9"/>
            <w:rFonts w:ascii="宋体" w:hAnsi="宋体" w:cs="微软雅黑"/>
            <w:b/>
            <w:bCs/>
            <w:color w:val="auto"/>
            <w:kern w:val="1"/>
            <w:sz w:val="28"/>
            <w:szCs w:val="28"/>
            <w:u w:val="none"/>
          </w:rPr>
          <w:t>项目</w:t>
        </w:r>
        <w:r w:rsidRPr="007E58F5">
          <w:rPr>
            <w:rStyle w:val="a9"/>
            <w:rFonts w:ascii="宋体" w:hAnsi="宋体" w:cs="微软雅黑" w:hint="eastAsia"/>
            <w:b/>
            <w:bCs/>
            <w:color w:val="auto"/>
            <w:kern w:val="1"/>
            <w:sz w:val="28"/>
            <w:szCs w:val="28"/>
            <w:u w:val="none"/>
          </w:rPr>
          <w:t>介绍</w:t>
        </w:r>
      </w:hyperlink>
      <w:r w:rsidR="00351658" w:rsidRPr="007E58F5">
        <w:rPr>
          <w:rStyle w:val="a9"/>
          <w:rFonts w:ascii="宋体" w:hAnsi="宋体" w:cs="微软雅黑"/>
          <w:b/>
          <w:bCs/>
          <w:color w:val="auto"/>
          <w:kern w:val="1"/>
          <w:sz w:val="28"/>
          <w:szCs w:val="28"/>
          <w:u w:val="none"/>
        </w:rPr>
        <w:t>......................................</w:t>
      </w:r>
      <w:r w:rsidR="007E505F" w:rsidRPr="007E58F5">
        <w:rPr>
          <w:rStyle w:val="a9"/>
          <w:rFonts w:ascii="宋体" w:hAnsi="宋体" w:cs="微软雅黑"/>
          <w:b/>
          <w:bCs/>
          <w:color w:val="auto"/>
          <w:kern w:val="1"/>
          <w:sz w:val="28"/>
          <w:szCs w:val="28"/>
          <w:u w:val="none"/>
        </w:rPr>
        <w:t>.</w:t>
      </w:r>
      <w:r w:rsidR="00351658" w:rsidRPr="007E58F5">
        <w:rPr>
          <w:rStyle w:val="a9"/>
          <w:rFonts w:ascii="宋体" w:hAnsi="宋体" w:cs="微软雅黑"/>
          <w:b/>
          <w:bCs/>
          <w:color w:val="auto"/>
          <w:kern w:val="1"/>
          <w:sz w:val="28"/>
          <w:szCs w:val="28"/>
          <w:u w:val="none"/>
        </w:rPr>
        <w:t>9</w:t>
      </w:r>
    </w:p>
    <w:p w14:paraId="782F7236" w14:textId="41877766" w:rsidR="00A02EA3" w:rsidRPr="007E58F5" w:rsidRDefault="0092511B">
      <w:pPr>
        <w:spacing w:line="360" w:lineRule="auto"/>
        <w:ind w:firstLine="420"/>
        <w:jc w:val="left"/>
        <w:rPr>
          <w:rFonts w:ascii="宋体" w:hAnsi="宋体" w:cs="微软雅黑"/>
          <w:b/>
          <w:bCs/>
          <w:kern w:val="1"/>
          <w:sz w:val="28"/>
          <w:szCs w:val="28"/>
        </w:rPr>
      </w:pPr>
      <w:r w:rsidRPr="007E58F5">
        <w:rPr>
          <w:rFonts w:ascii="宋体" w:hAnsi="宋体" w:cs="微软雅黑"/>
          <w:b/>
          <w:bCs/>
          <w:kern w:val="1"/>
          <w:sz w:val="28"/>
          <w:szCs w:val="28"/>
        </w:rPr>
        <w:tab/>
        <w:t>1.4.1</w:t>
      </w:r>
      <w:hyperlink w:anchor="概述" w:history="1">
        <w:r w:rsidRPr="007E58F5">
          <w:rPr>
            <w:rStyle w:val="a9"/>
            <w:rFonts w:ascii="宋体" w:hAnsi="宋体" w:cs="微软雅黑"/>
            <w:b/>
            <w:bCs/>
            <w:color w:val="auto"/>
            <w:kern w:val="1"/>
            <w:sz w:val="28"/>
            <w:szCs w:val="28"/>
            <w:u w:val="none"/>
          </w:rPr>
          <w:t>概述</w:t>
        </w:r>
      </w:hyperlink>
      <w:r w:rsidR="00351658" w:rsidRPr="007E58F5">
        <w:rPr>
          <w:rStyle w:val="a9"/>
          <w:rFonts w:ascii="宋体" w:hAnsi="宋体" w:cs="微软雅黑"/>
          <w:b/>
          <w:bCs/>
          <w:color w:val="auto"/>
          <w:kern w:val="1"/>
          <w:sz w:val="28"/>
          <w:szCs w:val="28"/>
          <w:u w:val="none"/>
        </w:rPr>
        <w:t>.....................................</w:t>
      </w:r>
      <w:r w:rsidR="007E505F" w:rsidRPr="007E58F5">
        <w:rPr>
          <w:rStyle w:val="a9"/>
          <w:rFonts w:ascii="宋体" w:hAnsi="宋体" w:cs="微软雅黑"/>
          <w:b/>
          <w:bCs/>
          <w:color w:val="auto"/>
          <w:kern w:val="1"/>
          <w:sz w:val="28"/>
          <w:szCs w:val="28"/>
          <w:u w:val="none"/>
        </w:rPr>
        <w:t>.</w:t>
      </w:r>
      <w:r w:rsidR="00351658" w:rsidRPr="007E58F5">
        <w:rPr>
          <w:rStyle w:val="a9"/>
          <w:rFonts w:ascii="宋体" w:hAnsi="宋体" w:cs="微软雅黑"/>
          <w:b/>
          <w:bCs/>
          <w:color w:val="auto"/>
          <w:kern w:val="1"/>
          <w:sz w:val="28"/>
          <w:szCs w:val="28"/>
          <w:u w:val="none"/>
        </w:rPr>
        <w:t>9</w:t>
      </w:r>
    </w:p>
    <w:p w14:paraId="4F3D8AD0" w14:textId="0B68AA11" w:rsidR="00A02EA3" w:rsidRPr="007E58F5" w:rsidRDefault="0092511B">
      <w:pPr>
        <w:spacing w:line="360" w:lineRule="auto"/>
        <w:ind w:firstLine="420"/>
        <w:jc w:val="left"/>
        <w:rPr>
          <w:rFonts w:ascii="宋体" w:hAnsi="宋体" w:cs="微软雅黑"/>
          <w:b/>
          <w:bCs/>
          <w:kern w:val="1"/>
          <w:sz w:val="28"/>
          <w:szCs w:val="28"/>
        </w:rPr>
      </w:pPr>
      <w:r w:rsidRPr="007E58F5">
        <w:rPr>
          <w:rFonts w:ascii="宋体" w:hAnsi="宋体" w:cs="微软雅黑"/>
          <w:b/>
          <w:bCs/>
          <w:kern w:val="1"/>
          <w:sz w:val="28"/>
          <w:szCs w:val="28"/>
        </w:rPr>
        <w:tab/>
        <w:t>1.4.2</w:t>
      </w:r>
      <w:hyperlink w:anchor="架构设计基本功能" w:history="1">
        <w:r w:rsidRPr="007E58F5">
          <w:rPr>
            <w:rStyle w:val="a9"/>
            <w:rFonts w:ascii="宋体" w:hAnsi="宋体" w:cs="微软雅黑"/>
            <w:b/>
            <w:bCs/>
            <w:color w:val="auto"/>
            <w:kern w:val="1"/>
            <w:sz w:val="28"/>
            <w:szCs w:val="28"/>
            <w:u w:val="none"/>
          </w:rPr>
          <w:t>架构</w:t>
        </w:r>
        <w:r w:rsidRPr="007E58F5">
          <w:rPr>
            <w:rStyle w:val="a9"/>
            <w:rFonts w:ascii="宋体" w:hAnsi="宋体" w:cs="微软雅黑" w:hint="eastAsia"/>
            <w:b/>
            <w:bCs/>
            <w:color w:val="auto"/>
            <w:kern w:val="1"/>
            <w:sz w:val="28"/>
            <w:szCs w:val="28"/>
            <w:u w:val="none"/>
          </w:rPr>
          <w:t>设计及基本功能</w:t>
        </w:r>
      </w:hyperlink>
      <w:r w:rsidR="007E505F" w:rsidRPr="007E58F5">
        <w:rPr>
          <w:rStyle w:val="a9"/>
          <w:rFonts w:ascii="宋体" w:hAnsi="宋体" w:cs="微软雅黑"/>
          <w:b/>
          <w:bCs/>
          <w:color w:val="auto"/>
          <w:kern w:val="1"/>
          <w:sz w:val="28"/>
          <w:szCs w:val="28"/>
          <w:u w:val="none"/>
        </w:rPr>
        <w:t>........................13</w:t>
      </w:r>
    </w:p>
    <w:p w14:paraId="0703230F" w14:textId="4BEB6BEE" w:rsidR="00A02EA3" w:rsidRPr="007E58F5" w:rsidRDefault="00000000">
      <w:pPr>
        <w:spacing w:line="360" w:lineRule="auto"/>
        <w:rPr>
          <w:rFonts w:ascii="宋体" w:hAnsi="宋体" w:cs="微软雅黑"/>
          <w:b/>
          <w:bCs/>
          <w:kern w:val="1"/>
          <w:sz w:val="28"/>
          <w:szCs w:val="28"/>
        </w:rPr>
      </w:pPr>
      <w:hyperlink w:anchor="第二部分：技术实现" w:history="1">
        <w:r w:rsidR="0092511B" w:rsidRPr="007E58F5">
          <w:rPr>
            <w:rStyle w:val="a9"/>
            <w:rFonts w:ascii="宋体" w:hAnsi="宋体" w:cs="微软雅黑" w:hint="eastAsia"/>
            <w:b/>
            <w:bCs/>
            <w:color w:val="auto"/>
            <w:kern w:val="1"/>
            <w:sz w:val="28"/>
            <w:szCs w:val="28"/>
            <w:u w:val="none"/>
          </w:rPr>
          <w:t>第二部分：技术实现  ( 1</w:t>
        </w:r>
        <w:r w:rsidR="007E505F" w:rsidRPr="007E58F5">
          <w:rPr>
            <w:rStyle w:val="a9"/>
            <w:rFonts w:ascii="宋体" w:hAnsi="宋体" w:cs="微软雅黑"/>
            <w:b/>
            <w:bCs/>
            <w:color w:val="auto"/>
            <w:kern w:val="1"/>
            <w:sz w:val="28"/>
            <w:szCs w:val="28"/>
            <w:u w:val="none"/>
          </w:rPr>
          <w:t>3</w:t>
        </w:r>
        <w:r w:rsidR="0092511B" w:rsidRPr="007E58F5">
          <w:rPr>
            <w:rStyle w:val="a9"/>
            <w:rFonts w:ascii="宋体" w:hAnsi="宋体" w:cs="微软雅黑" w:hint="eastAsia"/>
            <w:b/>
            <w:bCs/>
            <w:color w:val="auto"/>
            <w:kern w:val="1"/>
            <w:sz w:val="28"/>
            <w:szCs w:val="28"/>
            <w:u w:val="none"/>
          </w:rPr>
          <w:t>-2</w:t>
        </w:r>
        <w:r w:rsidR="007E505F" w:rsidRPr="007E58F5">
          <w:rPr>
            <w:rStyle w:val="a9"/>
            <w:rFonts w:ascii="宋体" w:hAnsi="宋体" w:cs="微软雅黑"/>
            <w:b/>
            <w:bCs/>
            <w:color w:val="auto"/>
            <w:kern w:val="1"/>
            <w:sz w:val="28"/>
            <w:szCs w:val="28"/>
            <w:u w:val="none"/>
          </w:rPr>
          <w:t>3</w:t>
        </w:r>
        <w:r w:rsidR="0092511B" w:rsidRPr="007E58F5">
          <w:rPr>
            <w:rStyle w:val="a9"/>
            <w:rFonts w:ascii="宋体" w:hAnsi="宋体" w:cs="微软雅黑" w:hint="eastAsia"/>
            <w:b/>
            <w:bCs/>
            <w:color w:val="auto"/>
            <w:kern w:val="1"/>
            <w:sz w:val="28"/>
            <w:szCs w:val="28"/>
            <w:u w:val="none"/>
          </w:rPr>
          <w:t>页 )</w:t>
        </w:r>
      </w:hyperlink>
    </w:p>
    <w:p w14:paraId="1E64B398" w14:textId="67B01313" w:rsidR="00A02EA3" w:rsidRPr="007E58F5" w:rsidRDefault="0092511B">
      <w:pPr>
        <w:spacing w:line="360" w:lineRule="auto"/>
        <w:ind w:firstLine="420"/>
        <w:rPr>
          <w:rFonts w:ascii="宋体" w:hAnsi="宋体" w:cs="微软雅黑"/>
          <w:b/>
          <w:bCs/>
          <w:kern w:val="1"/>
          <w:sz w:val="28"/>
          <w:szCs w:val="28"/>
        </w:rPr>
      </w:pPr>
      <w:r w:rsidRPr="007E58F5">
        <w:rPr>
          <w:rFonts w:ascii="宋体" w:hAnsi="宋体" w:cs="微软雅黑"/>
          <w:b/>
          <w:bCs/>
          <w:kern w:val="1"/>
          <w:sz w:val="28"/>
          <w:szCs w:val="28"/>
        </w:rPr>
        <w:t>2.1</w:t>
      </w:r>
      <w:hyperlink w:anchor="实现前规划" w:history="1">
        <w:r w:rsidRPr="007E58F5">
          <w:rPr>
            <w:rStyle w:val="a9"/>
            <w:rFonts w:ascii="宋体" w:hAnsi="宋体" w:cs="微软雅黑"/>
            <w:b/>
            <w:bCs/>
            <w:color w:val="auto"/>
            <w:kern w:val="1"/>
            <w:sz w:val="28"/>
            <w:szCs w:val="28"/>
            <w:u w:val="none"/>
          </w:rPr>
          <w:t>实现前</w:t>
        </w:r>
        <w:r w:rsidRPr="007E58F5">
          <w:rPr>
            <w:rStyle w:val="a9"/>
            <w:rFonts w:ascii="宋体" w:hAnsi="宋体" w:cs="微软雅黑" w:hint="eastAsia"/>
            <w:b/>
            <w:bCs/>
            <w:color w:val="auto"/>
            <w:kern w:val="1"/>
            <w:sz w:val="28"/>
            <w:szCs w:val="28"/>
            <w:u w:val="none"/>
          </w:rPr>
          <w:t xml:space="preserve"> </w:t>
        </w:r>
        <w:r w:rsidRPr="007E58F5">
          <w:rPr>
            <w:rStyle w:val="a9"/>
            <w:rFonts w:ascii="宋体" w:hAnsi="宋体" w:cs="微软雅黑"/>
            <w:b/>
            <w:bCs/>
            <w:color w:val="auto"/>
            <w:kern w:val="1"/>
            <w:sz w:val="28"/>
            <w:szCs w:val="28"/>
            <w:u w:val="none"/>
          </w:rPr>
          <w:t>—— 规划</w:t>
        </w:r>
      </w:hyperlink>
      <w:r w:rsidR="007E505F" w:rsidRPr="007E58F5">
        <w:rPr>
          <w:rStyle w:val="a9"/>
          <w:rFonts w:ascii="宋体" w:hAnsi="宋体" w:cs="微软雅黑"/>
          <w:b/>
          <w:bCs/>
          <w:color w:val="auto"/>
          <w:kern w:val="1"/>
          <w:sz w:val="28"/>
          <w:szCs w:val="28"/>
          <w:u w:val="none"/>
        </w:rPr>
        <w:t>...............................14</w:t>
      </w:r>
    </w:p>
    <w:p w14:paraId="184A8A17" w14:textId="3D4CA2B2" w:rsidR="00A02EA3" w:rsidRPr="007E58F5" w:rsidRDefault="0092511B">
      <w:pPr>
        <w:spacing w:line="360" w:lineRule="auto"/>
        <w:ind w:firstLine="420"/>
        <w:rPr>
          <w:rFonts w:ascii="宋体" w:hAnsi="宋体" w:cs="微软雅黑"/>
          <w:b/>
          <w:bCs/>
          <w:kern w:val="1"/>
          <w:sz w:val="28"/>
          <w:szCs w:val="28"/>
        </w:rPr>
      </w:pPr>
      <w:r w:rsidRPr="007E58F5">
        <w:rPr>
          <w:rFonts w:ascii="宋体" w:hAnsi="宋体" w:cs="微软雅黑" w:hint="eastAsia"/>
          <w:b/>
          <w:bCs/>
          <w:kern w:val="1"/>
          <w:sz w:val="28"/>
          <w:szCs w:val="28"/>
        </w:rPr>
        <w:t>2</w:t>
      </w:r>
      <w:r w:rsidRPr="007E58F5">
        <w:rPr>
          <w:rFonts w:ascii="宋体" w:hAnsi="宋体" w:cs="微软雅黑"/>
          <w:b/>
          <w:bCs/>
          <w:kern w:val="1"/>
          <w:sz w:val="28"/>
          <w:szCs w:val="28"/>
        </w:rPr>
        <w:t>.2</w:t>
      </w:r>
      <w:hyperlink w:anchor="实现前计算" w:history="1">
        <w:r w:rsidRPr="007E58F5">
          <w:rPr>
            <w:rStyle w:val="a9"/>
            <w:rFonts w:ascii="宋体" w:hAnsi="宋体" w:cs="微软雅黑"/>
            <w:b/>
            <w:bCs/>
            <w:color w:val="auto"/>
            <w:kern w:val="1"/>
            <w:sz w:val="28"/>
            <w:szCs w:val="28"/>
            <w:u w:val="none"/>
          </w:rPr>
          <w:t>实现</w:t>
        </w:r>
        <w:r w:rsidRPr="007E58F5">
          <w:rPr>
            <w:rStyle w:val="a9"/>
            <w:rFonts w:ascii="宋体" w:hAnsi="宋体" w:cs="微软雅黑" w:hint="eastAsia"/>
            <w:b/>
            <w:bCs/>
            <w:color w:val="auto"/>
            <w:kern w:val="1"/>
            <w:sz w:val="28"/>
            <w:szCs w:val="28"/>
            <w:u w:val="none"/>
          </w:rPr>
          <w:t xml:space="preserve">中 </w:t>
        </w:r>
        <w:r w:rsidRPr="007E58F5">
          <w:rPr>
            <w:rStyle w:val="a9"/>
            <w:rFonts w:ascii="宋体" w:hAnsi="宋体" w:cs="微软雅黑"/>
            <w:b/>
            <w:bCs/>
            <w:color w:val="auto"/>
            <w:kern w:val="1"/>
            <w:sz w:val="28"/>
            <w:szCs w:val="28"/>
            <w:u w:val="none"/>
          </w:rPr>
          <w:t>—— 计算</w:t>
        </w:r>
      </w:hyperlink>
      <w:r w:rsidR="007E505F" w:rsidRPr="007E58F5">
        <w:rPr>
          <w:rStyle w:val="a9"/>
          <w:rFonts w:ascii="宋体" w:hAnsi="宋体" w:cs="微软雅黑"/>
          <w:b/>
          <w:bCs/>
          <w:color w:val="auto"/>
          <w:kern w:val="1"/>
          <w:sz w:val="28"/>
          <w:szCs w:val="28"/>
          <w:u w:val="none"/>
        </w:rPr>
        <w:t>...............................14</w:t>
      </w:r>
    </w:p>
    <w:p w14:paraId="7EA04CD9" w14:textId="4AFA698F" w:rsidR="00A02EA3" w:rsidRPr="007E58F5" w:rsidRDefault="0092511B">
      <w:pPr>
        <w:spacing w:line="360" w:lineRule="auto"/>
        <w:ind w:firstLine="420"/>
        <w:rPr>
          <w:rFonts w:ascii="宋体" w:hAnsi="宋体" w:cs="微软雅黑"/>
          <w:b/>
          <w:bCs/>
          <w:kern w:val="1"/>
          <w:sz w:val="28"/>
          <w:szCs w:val="28"/>
        </w:rPr>
      </w:pPr>
      <w:r w:rsidRPr="007E58F5">
        <w:rPr>
          <w:rFonts w:ascii="宋体" w:hAnsi="宋体" w:cs="微软雅黑" w:hint="eastAsia"/>
          <w:b/>
          <w:bCs/>
          <w:kern w:val="1"/>
          <w:sz w:val="28"/>
          <w:szCs w:val="28"/>
        </w:rPr>
        <w:t>2</w:t>
      </w:r>
      <w:r w:rsidRPr="007E58F5">
        <w:rPr>
          <w:rFonts w:ascii="宋体" w:hAnsi="宋体" w:cs="微软雅黑"/>
          <w:b/>
          <w:bCs/>
          <w:kern w:val="1"/>
          <w:sz w:val="28"/>
          <w:szCs w:val="28"/>
        </w:rPr>
        <w:t>.3</w:t>
      </w:r>
      <w:hyperlink w:anchor="实现后渲染" w:history="1">
        <w:r w:rsidRPr="007E58F5">
          <w:rPr>
            <w:rStyle w:val="a9"/>
            <w:rFonts w:ascii="宋体" w:hAnsi="宋体" w:cs="微软雅黑"/>
            <w:b/>
            <w:bCs/>
            <w:color w:val="auto"/>
            <w:kern w:val="1"/>
            <w:sz w:val="28"/>
            <w:szCs w:val="28"/>
            <w:u w:val="none"/>
          </w:rPr>
          <w:t>实现</w:t>
        </w:r>
        <w:r w:rsidRPr="007E58F5">
          <w:rPr>
            <w:rStyle w:val="a9"/>
            <w:rFonts w:ascii="宋体" w:hAnsi="宋体" w:cs="微软雅黑" w:hint="eastAsia"/>
            <w:b/>
            <w:bCs/>
            <w:color w:val="auto"/>
            <w:kern w:val="1"/>
            <w:sz w:val="28"/>
            <w:szCs w:val="28"/>
            <w:u w:val="none"/>
          </w:rPr>
          <w:t xml:space="preserve">后 </w:t>
        </w:r>
        <w:r w:rsidRPr="007E58F5">
          <w:rPr>
            <w:rStyle w:val="a9"/>
            <w:rFonts w:ascii="宋体" w:hAnsi="宋体" w:cs="微软雅黑"/>
            <w:b/>
            <w:bCs/>
            <w:color w:val="auto"/>
            <w:kern w:val="1"/>
            <w:sz w:val="28"/>
            <w:szCs w:val="28"/>
            <w:u w:val="none"/>
          </w:rPr>
          <w:t>—— 渲染</w:t>
        </w:r>
      </w:hyperlink>
      <w:r w:rsidR="007E505F" w:rsidRPr="007E58F5">
        <w:rPr>
          <w:rStyle w:val="a9"/>
          <w:rFonts w:ascii="宋体" w:hAnsi="宋体" w:cs="微软雅黑"/>
          <w:b/>
          <w:bCs/>
          <w:color w:val="auto"/>
          <w:kern w:val="1"/>
          <w:sz w:val="28"/>
          <w:szCs w:val="28"/>
          <w:u w:val="none"/>
        </w:rPr>
        <w:t>...............................14</w:t>
      </w:r>
    </w:p>
    <w:p w14:paraId="66B11F62" w14:textId="5DA0D7A8" w:rsidR="00A02EA3" w:rsidRPr="007E58F5" w:rsidRDefault="0092511B">
      <w:pPr>
        <w:spacing w:line="360" w:lineRule="auto"/>
        <w:ind w:firstLine="420"/>
        <w:rPr>
          <w:rFonts w:ascii="宋体" w:hAnsi="宋体" w:cs="微软雅黑"/>
          <w:b/>
          <w:bCs/>
          <w:kern w:val="1"/>
          <w:sz w:val="28"/>
          <w:szCs w:val="28"/>
        </w:rPr>
      </w:pPr>
      <w:r w:rsidRPr="007E58F5">
        <w:rPr>
          <w:rFonts w:ascii="宋体" w:hAnsi="宋体" w:cs="微软雅黑" w:hint="eastAsia"/>
          <w:b/>
          <w:bCs/>
          <w:kern w:val="1"/>
          <w:sz w:val="28"/>
          <w:szCs w:val="28"/>
        </w:rPr>
        <w:t>2</w:t>
      </w:r>
      <w:r w:rsidRPr="007E58F5">
        <w:rPr>
          <w:rFonts w:ascii="宋体" w:hAnsi="宋体" w:cs="微软雅黑"/>
          <w:b/>
          <w:bCs/>
          <w:kern w:val="1"/>
          <w:sz w:val="28"/>
          <w:szCs w:val="28"/>
        </w:rPr>
        <w:t>.4</w:t>
      </w:r>
      <w:hyperlink w:anchor="四、例：数据可视化之Sankey桑基图的实现" w:history="1">
        <w:r w:rsidRPr="007E58F5">
          <w:rPr>
            <w:rStyle w:val="a9"/>
            <w:rFonts w:ascii="宋体" w:hAnsi="宋体" w:cs="微软雅黑"/>
            <w:b/>
            <w:bCs/>
            <w:color w:val="auto"/>
            <w:kern w:val="1"/>
            <w:sz w:val="28"/>
            <w:szCs w:val="28"/>
            <w:u w:val="none"/>
          </w:rPr>
          <w:t>例</w:t>
        </w:r>
        <w:r w:rsidRPr="007E58F5">
          <w:rPr>
            <w:rStyle w:val="a9"/>
            <w:rFonts w:ascii="宋体" w:hAnsi="宋体" w:cs="微软雅黑" w:hint="eastAsia"/>
            <w:b/>
            <w:bCs/>
            <w:color w:val="auto"/>
            <w:kern w:val="1"/>
            <w:sz w:val="28"/>
            <w:szCs w:val="28"/>
            <w:u w:val="none"/>
          </w:rPr>
          <w:t>：</w:t>
        </w:r>
        <w:r w:rsidR="00D33895">
          <w:rPr>
            <w:rStyle w:val="a9"/>
            <w:rFonts w:ascii="宋体" w:hAnsi="宋体" w:cs="微软雅黑" w:hint="eastAsia"/>
            <w:b/>
            <w:bCs/>
            <w:color w:val="auto"/>
            <w:kern w:val="1"/>
            <w:sz w:val="28"/>
            <w:szCs w:val="28"/>
            <w:u w:val="none"/>
          </w:rPr>
          <w:t>基于TGAM模块的脑电采集及分类</w:t>
        </w:r>
      </w:hyperlink>
      <w:r w:rsidR="007E505F" w:rsidRPr="007E58F5">
        <w:rPr>
          <w:rStyle w:val="a9"/>
          <w:rFonts w:ascii="宋体" w:hAnsi="宋体" w:cs="微软雅黑"/>
          <w:b/>
          <w:bCs/>
          <w:color w:val="auto"/>
          <w:kern w:val="1"/>
          <w:sz w:val="28"/>
          <w:szCs w:val="28"/>
          <w:u w:val="none"/>
        </w:rPr>
        <w:t>.......</w:t>
      </w:r>
      <w:r w:rsidR="00D33895" w:rsidRPr="00D33895">
        <w:rPr>
          <w:rStyle w:val="a9"/>
          <w:rFonts w:ascii="宋体" w:hAnsi="宋体" w:cs="微软雅黑"/>
          <w:b/>
          <w:bCs/>
          <w:color w:val="auto"/>
          <w:kern w:val="1"/>
          <w:sz w:val="28"/>
          <w:szCs w:val="28"/>
          <w:u w:val="none"/>
        </w:rPr>
        <w:t xml:space="preserve"> </w:t>
      </w:r>
      <w:r w:rsidR="00D33895" w:rsidRPr="007E58F5">
        <w:rPr>
          <w:rStyle w:val="a9"/>
          <w:rFonts w:ascii="宋体" w:hAnsi="宋体" w:cs="微软雅黑"/>
          <w:b/>
          <w:bCs/>
          <w:color w:val="auto"/>
          <w:kern w:val="1"/>
          <w:sz w:val="28"/>
          <w:szCs w:val="28"/>
          <w:u w:val="none"/>
        </w:rPr>
        <w:t>.</w:t>
      </w:r>
      <w:r w:rsidR="007E505F" w:rsidRPr="007E58F5">
        <w:rPr>
          <w:rStyle w:val="a9"/>
          <w:rFonts w:ascii="宋体" w:hAnsi="宋体" w:cs="微软雅黑"/>
          <w:b/>
          <w:bCs/>
          <w:color w:val="auto"/>
          <w:kern w:val="1"/>
          <w:sz w:val="28"/>
          <w:szCs w:val="28"/>
          <w:u w:val="none"/>
        </w:rPr>
        <w:t>.....15</w:t>
      </w:r>
    </w:p>
    <w:p w14:paraId="340DEADD" w14:textId="4AEEA88B" w:rsidR="00A02EA3" w:rsidRPr="007E58F5" w:rsidRDefault="0092511B">
      <w:pPr>
        <w:spacing w:line="360" w:lineRule="auto"/>
        <w:ind w:firstLine="420"/>
        <w:rPr>
          <w:rFonts w:ascii="宋体" w:hAnsi="宋体" w:cs="微软雅黑"/>
          <w:b/>
          <w:bCs/>
          <w:kern w:val="1"/>
          <w:sz w:val="28"/>
          <w:szCs w:val="28"/>
        </w:rPr>
      </w:pPr>
      <w:r w:rsidRPr="007E58F5">
        <w:rPr>
          <w:rFonts w:ascii="宋体" w:hAnsi="宋体" w:cs="微软雅黑"/>
          <w:b/>
          <w:bCs/>
          <w:kern w:val="1"/>
          <w:sz w:val="28"/>
          <w:szCs w:val="28"/>
        </w:rPr>
        <w:tab/>
        <w:t>2.4.1</w:t>
      </w:r>
      <w:r w:rsidR="00D33895" w:rsidRPr="00D33895">
        <w:rPr>
          <w:rStyle w:val="a9"/>
          <w:rFonts w:ascii="宋体" w:hAnsi="宋体" w:cs="微软雅黑" w:hint="eastAsia"/>
          <w:b/>
          <w:bCs/>
          <w:color w:val="auto"/>
          <w:kern w:val="1"/>
          <w:sz w:val="28"/>
          <w:szCs w:val="28"/>
          <w:u w:val="none"/>
        </w:rPr>
        <w:t>实现采集的关键</w:t>
      </w:r>
      <w:r w:rsidR="007E505F" w:rsidRPr="007E58F5">
        <w:rPr>
          <w:rStyle w:val="a9"/>
          <w:rFonts w:ascii="宋体" w:hAnsi="宋体" w:cs="微软雅黑"/>
          <w:b/>
          <w:bCs/>
          <w:color w:val="auto"/>
          <w:kern w:val="1"/>
          <w:sz w:val="28"/>
          <w:szCs w:val="28"/>
          <w:u w:val="none"/>
        </w:rPr>
        <w:t>.......</w:t>
      </w:r>
      <w:r w:rsidR="00D33895">
        <w:rPr>
          <w:rStyle w:val="a9"/>
          <w:rFonts w:ascii="宋体" w:hAnsi="宋体" w:cs="微软雅黑"/>
          <w:b/>
          <w:bCs/>
          <w:color w:val="auto"/>
          <w:kern w:val="1"/>
          <w:sz w:val="28"/>
          <w:szCs w:val="28"/>
          <w:u w:val="none"/>
        </w:rPr>
        <w:t xml:space="preserve">  </w:t>
      </w:r>
      <w:r w:rsidR="007E505F" w:rsidRPr="007E58F5">
        <w:rPr>
          <w:rStyle w:val="a9"/>
          <w:rFonts w:ascii="宋体" w:hAnsi="宋体" w:cs="微软雅黑"/>
          <w:b/>
          <w:bCs/>
          <w:color w:val="auto"/>
          <w:kern w:val="1"/>
          <w:sz w:val="28"/>
          <w:szCs w:val="28"/>
          <w:u w:val="none"/>
        </w:rPr>
        <w:t>...................16</w:t>
      </w:r>
    </w:p>
    <w:p w14:paraId="14F7E838" w14:textId="7F870C00" w:rsidR="00A02EA3" w:rsidRPr="007E58F5" w:rsidRDefault="0092511B">
      <w:pPr>
        <w:spacing w:line="360" w:lineRule="auto"/>
        <w:ind w:firstLine="420"/>
        <w:rPr>
          <w:rFonts w:ascii="宋体" w:hAnsi="宋体" w:cs="微软雅黑"/>
          <w:b/>
          <w:bCs/>
          <w:kern w:val="1"/>
          <w:sz w:val="28"/>
          <w:szCs w:val="28"/>
        </w:rPr>
      </w:pPr>
      <w:r w:rsidRPr="007E58F5">
        <w:rPr>
          <w:rFonts w:ascii="宋体" w:hAnsi="宋体" w:cs="微软雅黑"/>
          <w:b/>
          <w:bCs/>
          <w:kern w:val="1"/>
          <w:sz w:val="28"/>
          <w:szCs w:val="28"/>
        </w:rPr>
        <w:tab/>
        <w:t>2.4.2</w:t>
      </w:r>
      <w:r w:rsidR="00D33895" w:rsidRPr="00D33895">
        <w:rPr>
          <w:rStyle w:val="a9"/>
          <w:rFonts w:ascii="宋体" w:hAnsi="宋体" w:cs="微软雅黑"/>
          <w:b/>
          <w:bCs/>
          <w:color w:val="auto"/>
          <w:kern w:val="1"/>
          <w:sz w:val="28"/>
          <w:szCs w:val="28"/>
          <w:u w:val="none"/>
        </w:rPr>
        <w:t>信号预处理计算</w:t>
      </w:r>
      <w:r w:rsidR="007E505F" w:rsidRPr="007E58F5">
        <w:rPr>
          <w:rStyle w:val="a9"/>
          <w:rFonts w:ascii="宋体" w:hAnsi="宋体" w:cs="微软雅黑"/>
          <w:b/>
          <w:bCs/>
          <w:color w:val="auto"/>
          <w:kern w:val="1"/>
          <w:sz w:val="28"/>
          <w:szCs w:val="28"/>
          <w:u w:val="none"/>
        </w:rPr>
        <w:t>............................17</w:t>
      </w:r>
    </w:p>
    <w:p w14:paraId="05946E36" w14:textId="78226F12" w:rsidR="00A02EA3" w:rsidRPr="007E58F5" w:rsidRDefault="0092511B">
      <w:pPr>
        <w:spacing w:line="360" w:lineRule="auto"/>
        <w:ind w:firstLine="420"/>
        <w:rPr>
          <w:rFonts w:ascii="宋体" w:hAnsi="宋体" w:cs="微软雅黑"/>
          <w:b/>
          <w:bCs/>
          <w:kern w:val="1"/>
          <w:sz w:val="28"/>
          <w:szCs w:val="28"/>
        </w:rPr>
      </w:pPr>
      <w:r w:rsidRPr="007E58F5">
        <w:rPr>
          <w:rFonts w:ascii="宋体" w:hAnsi="宋体" w:cs="微软雅黑"/>
          <w:b/>
          <w:bCs/>
          <w:kern w:val="1"/>
          <w:sz w:val="28"/>
          <w:szCs w:val="28"/>
        </w:rPr>
        <w:tab/>
        <w:t>2.4.3</w:t>
      </w:r>
      <w:hyperlink w:anchor="解决边交叉问题" w:history="1">
        <w:r w:rsidR="00D33895">
          <w:rPr>
            <w:rStyle w:val="a9"/>
            <w:rFonts w:ascii="宋体" w:hAnsi="宋体" w:cs="微软雅黑" w:hint="eastAsia"/>
            <w:b/>
            <w:bCs/>
            <w:color w:val="auto"/>
            <w:kern w:val="1"/>
            <w:sz w:val="28"/>
            <w:szCs w:val="28"/>
            <w:u w:val="none"/>
          </w:rPr>
          <w:t>根据特征提取</w:t>
        </w:r>
      </w:hyperlink>
      <w:r w:rsidR="007E505F" w:rsidRPr="007E58F5">
        <w:rPr>
          <w:rStyle w:val="a9"/>
          <w:rFonts w:ascii="宋体" w:hAnsi="宋体" w:cs="微软雅黑"/>
          <w:b/>
          <w:bCs/>
          <w:color w:val="auto"/>
          <w:kern w:val="1"/>
          <w:sz w:val="28"/>
          <w:szCs w:val="28"/>
          <w:u w:val="none"/>
        </w:rPr>
        <w:t>..............................23</w:t>
      </w:r>
    </w:p>
    <w:p w14:paraId="2A54B422" w14:textId="69DAEE89" w:rsidR="00A02EA3" w:rsidRPr="007E58F5" w:rsidRDefault="0092511B">
      <w:pPr>
        <w:spacing w:line="360" w:lineRule="auto"/>
        <w:ind w:firstLine="420"/>
        <w:rPr>
          <w:rFonts w:ascii="宋体" w:hAnsi="宋体" w:cs="微软雅黑"/>
          <w:b/>
          <w:bCs/>
          <w:kern w:val="1"/>
          <w:sz w:val="28"/>
          <w:szCs w:val="28"/>
        </w:rPr>
      </w:pPr>
      <w:r w:rsidRPr="007E58F5">
        <w:rPr>
          <w:rFonts w:ascii="宋体" w:hAnsi="宋体" w:cs="微软雅黑"/>
          <w:b/>
          <w:bCs/>
          <w:kern w:val="1"/>
          <w:sz w:val="28"/>
          <w:szCs w:val="28"/>
        </w:rPr>
        <w:tab/>
        <w:t>2.4.4</w:t>
      </w:r>
      <w:r w:rsidR="00D33895">
        <w:rPr>
          <w:rFonts w:ascii="宋体" w:hAnsi="宋体" w:cs="微软雅黑" w:hint="eastAsia"/>
          <w:b/>
          <w:bCs/>
          <w:kern w:val="1"/>
          <w:sz w:val="28"/>
          <w:szCs w:val="28"/>
        </w:rPr>
        <w:t>分类模型</w:t>
      </w:r>
      <w:r w:rsidR="007E505F" w:rsidRPr="007E58F5">
        <w:rPr>
          <w:rStyle w:val="a9"/>
          <w:rFonts w:ascii="宋体" w:hAnsi="宋体" w:cs="微软雅黑"/>
          <w:b/>
          <w:bCs/>
          <w:color w:val="auto"/>
          <w:kern w:val="1"/>
          <w:sz w:val="28"/>
          <w:szCs w:val="28"/>
          <w:u w:val="none"/>
        </w:rPr>
        <w:t>.............</w:t>
      </w:r>
      <w:r w:rsidR="00D33895" w:rsidRPr="00D33895">
        <w:rPr>
          <w:rStyle w:val="a9"/>
          <w:rFonts w:ascii="宋体" w:hAnsi="宋体" w:cs="微软雅黑"/>
          <w:b/>
          <w:bCs/>
          <w:color w:val="auto"/>
          <w:kern w:val="1"/>
          <w:sz w:val="28"/>
          <w:szCs w:val="28"/>
          <w:u w:val="none"/>
        </w:rPr>
        <w:t xml:space="preserve"> </w:t>
      </w:r>
      <w:r w:rsidR="00D33895" w:rsidRPr="007E58F5">
        <w:rPr>
          <w:rStyle w:val="a9"/>
          <w:rFonts w:ascii="宋体" w:hAnsi="宋体" w:cs="微软雅黑"/>
          <w:b/>
          <w:bCs/>
          <w:color w:val="auto"/>
          <w:kern w:val="1"/>
          <w:sz w:val="28"/>
          <w:szCs w:val="28"/>
          <w:u w:val="none"/>
        </w:rPr>
        <w:t>......</w:t>
      </w:r>
      <w:r w:rsidR="007E505F" w:rsidRPr="007E58F5">
        <w:rPr>
          <w:rStyle w:val="a9"/>
          <w:rFonts w:ascii="宋体" w:hAnsi="宋体" w:cs="微软雅黑"/>
          <w:b/>
          <w:bCs/>
          <w:color w:val="auto"/>
          <w:kern w:val="1"/>
          <w:sz w:val="28"/>
          <w:szCs w:val="28"/>
          <w:u w:val="none"/>
        </w:rPr>
        <w:t>...........</w:t>
      </w:r>
      <w:r w:rsidR="00D33895">
        <w:rPr>
          <w:rStyle w:val="a9"/>
          <w:rFonts w:ascii="宋体" w:hAnsi="宋体" w:cs="微软雅黑"/>
          <w:b/>
          <w:bCs/>
          <w:color w:val="auto"/>
          <w:kern w:val="1"/>
          <w:sz w:val="28"/>
          <w:szCs w:val="28"/>
          <w:u w:val="none"/>
        </w:rPr>
        <w:t xml:space="preserve"> </w:t>
      </w:r>
      <w:r w:rsidR="007E505F" w:rsidRPr="007E58F5">
        <w:rPr>
          <w:rStyle w:val="a9"/>
          <w:rFonts w:ascii="宋体" w:hAnsi="宋体" w:cs="微软雅黑"/>
          <w:b/>
          <w:bCs/>
          <w:color w:val="auto"/>
          <w:kern w:val="1"/>
          <w:sz w:val="28"/>
          <w:szCs w:val="28"/>
          <w:u w:val="none"/>
        </w:rPr>
        <w:t>..23</w:t>
      </w:r>
    </w:p>
    <w:p w14:paraId="0E8F3DC4" w14:textId="6BF8ABBB" w:rsidR="00A02EA3" w:rsidRPr="007E58F5" w:rsidRDefault="00000000">
      <w:pPr>
        <w:spacing w:line="360" w:lineRule="auto"/>
        <w:rPr>
          <w:rFonts w:ascii="宋体" w:hAnsi="宋体" w:cs="微软雅黑"/>
          <w:b/>
          <w:bCs/>
          <w:kern w:val="1"/>
          <w:sz w:val="28"/>
          <w:szCs w:val="28"/>
        </w:rPr>
      </w:pPr>
      <w:hyperlink w:anchor="第三部分：商业模式及营销战略" w:history="1">
        <w:r w:rsidR="0092511B" w:rsidRPr="007E58F5">
          <w:rPr>
            <w:rStyle w:val="a9"/>
            <w:rFonts w:ascii="宋体" w:hAnsi="宋体" w:cs="微软雅黑" w:hint="eastAsia"/>
            <w:b/>
            <w:bCs/>
            <w:color w:val="auto"/>
            <w:kern w:val="1"/>
            <w:sz w:val="28"/>
            <w:szCs w:val="28"/>
            <w:u w:val="none"/>
          </w:rPr>
          <w:t>第三部分：商业模式及营销策略  ( 2</w:t>
        </w:r>
        <w:r w:rsidR="007E505F" w:rsidRPr="007E58F5">
          <w:rPr>
            <w:rStyle w:val="a9"/>
            <w:rFonts w:ascii="宋体" w:hAnsi="宋体" w:cs="微软雅黑"/>
            <w:b/>
            <w:bCs/>
            <w:color w:val="auto"/>
            <w:kern w:val="1"/>
            <w:sz w:val="28"/>
            <w:szCs w:val="28"/>
            <w:u w:val="none"/>
          </w:rPr>
          <w:t>5</w:t>
        </w:r>
        <w:r w:rsidR="0092511B" w:rsidRPr="007E58F5">
          <w:rPr>
            <w:rStyle w:val="a9"/>
            <w:rFonts w:ascii="宋体" w:hAnsi="宋体" w:cs="微软雅黑" w:hint="eastAsia"/>
            <w:b/>
            <w:bCs/>
            <w:color w:val="auto"/>
            <w:kern w:val="1"/>
            <w:sz w:val="28"/>
            <w:szCs w:val="28"/>
            <w:u w:val="none"/>
          </w:rPr>
          <w:t>-34页 )</w:t>
        </w:r>
      </w:hyperlink>
    </w:p>
    <w:p w14:paraId="284151A2" w14:textId="7FB71621"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t>3.1</w:t>
      </w:r>
      <w:hyperlink w:anchor="一、商业模式" w:history="1">
        <w:r w:rsidRPr="007E58F5">
          <w:rPr>
            <w:rStyle w:val="a9"/>
            <w:rFonts w:ascii="宋体" w:hAnsi="宋体" w:cs="微软雅黑"/>
            <w:b/>
            <w:bCs/>
            <w:color w:val="auto"/>
            <w:kern w:val="1"/>
            <w:sz w:val="28"/>
            <w:szCs w:val="28"/>
            <w:u w:val="none"/>
          </w:rPr>
          <w:t>商业模式</w:t>
        </w:r>
      </w:hyperlink>
      <w:r w:rsidR="007E505F" w:rsidRPr="007E58F5">
        <w:rPr>
          <w:rStyle w:val="a9"/>
          <w:rFonts w:ascii="宋体" w:hAnsi="宋体" w:cs="微软雅黑"/>
          <w:b/>
          <w:bCs/>
          <w:color w:val="auto"/>
          <w:kern w:val="1"/>
          <w:sz w:val="28"/>
          <w:szCs w:val="28"/>
          <w:u w:val="none"/>
        </w:rPr>
        <w:t>........................................26</w:t>
      </w:r>
    </w:p>
    <w:p w14:paraId="6CE58DFD" w14:textId="25EC9259"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t>3.2</w:t>
      </w:r>
      <w:hyperlink w:anchor="二、主要竞争对手分析" w:history="1">
        <w:r w:rsidRPr="007E58F5">
          <w:rPr>
            <w:rStyle w:val="a9"/>
            <w:rFonts w:ascii="宋体" w:hAnsi="宋体" w:cs="微软雅黑"/>
            <w:b/>
            <w:bCs/>
            <w:color w:val="auto"/>
            <w:kern w:val="1"/>
            <w:sz w:val="28"/>
            <w:szCs w:val="28"/>
            <w:u w:val="none"/>
          </w:rPr>
          <w:t>主要竞争对手分析</w:t>
        </w:r>
      </w:hyperlink>
      <w:r w:rsidR="007E505F" w:rsidRPr="007E58F5">
        <w:rPr>
          <w:rStyle w:val="a9"/>
          <w:rFonts w:ascii="宋体" w:hAnsi="宋体" w:cs="微软雅黑"/>
          <w:b/>
          <w:bCs/>
          <w:color w:val="auto"/>
          <w:kern w:val="1"/>
          <w:sz w:val="28"/>
          <w:szCs w:val="28"/>
          <w:u w:val="none"/>
        </w:rPr>
        <w:t>................................27</w:t>
      </w:r>
    </w:p>
    <w:p w14:paraId="3D851075" w14:textId="3BBF192D"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r>
      <w:r w:rsidRPr="007E58F5">
        <w:rPr>
          <w:rFonts w:ascii="宋体" w:hAnsi="宋体" w:cs="微软雅黑"/>
          <w:b/>
          <w:bCs/>
          <w:kern w:val="1"/>
          <w:sz w:val="28"/>
          <w:szCs w:val="28"/>
        </w:rPr>
        <w:tab/>
        <w:t>3.2.1</w:t>
      </w:r>
      <w:r w:rsidRPr="007E58F5">
        <w:rPr>
          <w:rFonts w:ascii="宋体" w:hAnsi="宋体" w:cs="微软雅黑" w:hint="eastAsia"/>
          <w:b/>
          <w:bCs/>
          <w:kern w:val="1"/>
          <w:sz w:val="28"/>
          <w:szCs w:val="28"/>
        </w:rPr>
        <w:t>竞争对手分析模型</w:t>
      </w:r>
      <w:r w:rsidR="007E505F" w:rsidRPr="007E58F5">
        <w:rPr>
          <w:rFonts w:ascii="宋体" w:hAnsi="宋体" w:cs="微软雅黑" w:hint="eastAsia"/>
          <w:b/>
          <w:bCs/>
          <w:kern w:val="1"/>
          <w:sz w:val="28"/>
          <w:szCs w:val="28"/>
        </w:rPr>
        <w:t>.</w:t>
      </w:r>
      <w:r w:rsidR="007E505F" w:rsidRPr="007E58F5">
        <w:rPr>
          <w:rFonts w:ascii="宋体" w:hAnsi="宋体" w:cs="微软雅黑"/>
          <w:b/>
          <w:bCs/>
          <w:kern w:val="1"/>
          <w:sz w:val="28"/>
          <w:szCs w:val="28"/>
        </w:rPr>
        <w:t>..........................27</w:t>
      </w:r>
    </w:p>
    <w:p w14:paraId="34D5218F" w14:textId="6FB97BAA"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lastRenderedPageBreak/>
        <w:tab/>
      </w:r>
      <w:r w:rsidRPr="007E58F5">
        <w:rPr>
          <w:rFonts w:ascii="宋体" w:hAnsi="宋体" w:cs="微软雅黑"/>
          <w:b/>
          <w:bCs/>
          <w:kern w:val="1"/>
          <w:sz w:val="28"/>
          <w:szCs w:val="28"/>
        </w:rPr>
        <w:tab/>
        <w:t>3.2.2</w:t>
      </w:r>
      <w:r w:rsidRPr="007E58F5">
        <w:rPr>
          <w:rFonts w:ascii="宋体" w:hAnsi="宋体" w:cs="微软雅黑" w:hint="eastAsia"/>
          <w:b/>
          <w:bCs/>
          <w:kern w:val="1"/>
          <w:sz w:val="28"/>
          <w:szCs w:val="28"/>
        </w:rPr>
        <w:t>竞争对手分析对象</w:t>
      </w:r>
      <w:r w:rsidR="007E505F" w:rsidRPr="007E58F5">
        <w:rPr>
          <w:rFonts w:ascii="宋体" w:hAnsi="宋体" w:cs="微软雅黑" w:hint="eastAsia"/>
          <w:b/>
          <w:bCs/>
          <w:kern w:val="1"/>
          <w:sz w:val="28"/>
          <w:szCs w:val="28"/>
        </w:rPr>
        <w:t>.</w:t>
      </w:r>
      <w:r w:rsidR="007E505F" w:rsidRPr="007E58F5">
        <w:rPr>
          <w:rFonts w:ascii="宋体" w:hAnsi="宋体" w:cs="微软雅黑"/>
          <w:b/>
          <w:bCs/>
          <w:kern w:val="1"/>
          <w:sz w:val="28"/>
          <w:szCs w:val="28"/>
        </w:rPr>
        <w:t>..........................29</w:t>
      </w:r>
    </w:p>
    <w:p w14:paraId="6F75489B" w14:textId="19152C26"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r>
      <w:r w:rsidRPr="007E58F5">
        <w:rPr>
          <w:rFonts w:ascii="宋体" w:hAnsi="宋体" w:cs="微软雅黑"/>
          <w:b/>
          <w:bCs/>
          <w:kern w:val="1"/>
          <w:sz w:val="28"/>
          <w:szCs w:val="28"/>
        </w:rPr>
        <w:tab/>
        <w:t>3.2.3</w:t>
      </w:r>
      <w:r w:rsidRPr="007E58F5">
        <w:rPr>
          <w:rFonts w:ascii="宋体" w:hAnsi="宋体" w:cs="微软雅黑" w:hint="eastAsia"/>
          <w:b/>
          <w:bCs/>
          <w:kern w:val="1"/>
          <w:sz w:val="28"/>
          <w:szCs w:val="28"/>
        </w:rPr>
        <w:t>竞争对手情报来源</w:t>
      </w:r>
      <w:r w:rsidR="007E505F" w:rsidRPr="007E58F5">
        <w:rPr>
          <w:rFonts w:ascii="宋体" w:hAnsi="宋体" w:cs="微软雅黑" w:hint="eastAsia"/>
          <w:b/>
          <w:bCs/>
          <w:kern w:val="1"/>
          <w:sz w:val="28"/>
          <w:szCs w:val="28"/>
        </w:rPr>
        <w:t>.</w:t>
      </w:r>
      <w:r w:rsidR="007E505F" w:rsidRPr="007E58F5">
        <w:rPr>
          <w:rFonts w:ascii="宋体" w:hAnsi="宋体" w:cs="微软雅黑"/>
          <w:b/>
          <w:bCs/>
          <w:kern w:val="1"/>
          <w:sz w:val="28"/>
          <w:szCs w:val="28"/>
        </w:rPr>
        <w:t>..........................32</w:t>
      </w:r>
    </w:p>
    <w:p w14:paraId="016F6477" w14:textId="5B40E92D"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t>3.3</w:t>
      </w:r>
      <w:hyperlink w:anchor="三、目标客户" w:history="1">
        <w:r w:rsidRPr="007E58F5">
          <w:rPr>
            <w:rStyle w:val="a9"/>
            <w:rFonts w:ascii="宋体" w:hAnsi="宋体" w:cs="微软雅黑"/>
            <w:b/>
            <w:bCs/>
            <w:color w:val="auto"/>
            <w:kern w:val="1"/>
            <w:sz w:val="28"/>
            <w:szCs w:val="28"/>
            <w:u w:val="none"/>
          </w:rPr>
          <w:t>目标客户</w:t>
        </w:r>
      </w:hyperlink>
      <w:r w:rsidR="00F9716A" w:rsidRPr="007E58F5">
        <w:rPr>
          <w:rStyle w:val="a9"/>
          <w:rFonts w:ascii="宋体" w:hAnsi="宋体" w:cs="微软雅黑"/>
          <w:b/>
          <w:bCs/>
          <w:color w:val="auto"/>
          <w:kern w:val="1"/>
          <w:sz w:val="28"/>
          <w:szCs w:val="28"/>
          <w:u w:val="none"/>
        </w:rPr>
        <w:t>........................................</w:t>
      </w:r>
      <w:r w:rsidR="007E505F" w:rsidRPr="007E58F5">
        <w:rPr>
          <w:rStyle w:val="a9"/>
          <w:rFonts w:ascii="宋体" w:hAnsi="宋体" w:cs="微软雅黑"/>
          <w:b/>
          <w:bCs/>
          <w:color w:val="auto"/>
          <w:kern w:val="1"/>
          <w:sz w:val="28"/>
          <w:szCs w:val="28"/>
          <w:u w:val="none"/>
        </w:rPr>
        <w:t>33</w:t>
      </w:r>
    </w:p>
    <w:p w14:paraId="296DC9FA" w14:textId="1FD34D09"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t>3.4</w:t>
      </w:r>
      <w:hyperlink w:anchor="四、收入来源" w:history="1">
        <w:r w:rsidRPr="007E58F5">
          <w:rPr>
            <w:rStyle w:val="a9"/>
            <w:rFonts w:ascii="宋体" w:hAnsi="宋体" w:cs="微软雅黑"/>
            <w:b/>
            <w:bCs/>
            <w:color w:val="auto"/>
            <w:kern w:val="1"/>
            <w:sz w:val="28"/>
            <w:szCs w:val="28"/>
            <w:u w:val="none"/>
          </w:rPr>
          <w:t>收入来源</w:t>
        </w:r>
      </w:hyperlink>
      <w:r w:rsidR="00F9716A" w:rsidRPr="007E58F5">
        <w:rPr>
          <w:rStyle w:val="a9"/>
          <w:rFonts w:ascii="宋体" w:hAnsi="宋体" w:cs="微软雅黑"/>
          <w:b/>
          <w:bCs/>
          <w:color w:val="auto"/>
          <w:kern w:val="1"/>
          <w:sz w:val="28"/>
          <w:szCs w:val="28"/>
          <w:u w:val="none"/>
        </w:rPr>
        <w:t>........................................</w:t>
      </w:r>
      <w:r w:rsidR="007E505F" w:rsidRPr="007E58F5">
        <w:rPr>
          <w:rStyle w:val="a9"/>
          <w:rFonts w:ascii="宋体" w:hAnsi="宋体" w:cs="微软雅黑"/>
          <w:b/>
          <w:bCs/>
          <w:color w:val="auto"/>
          <w:kern w:val="1"/>
          <w:sz w:val="28"/>
          <w:szCs w:val="28"/>
          <w:u w:val="none"/>
        </w:rPr>
        <w:t>34</w:t>
      </w:r>
    </w:p>
    <w:p w14:paraId="73EA3DC1" w14:textId="2DF3C2A1"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t>3.5</w:t>
      </w:r>
      <w:hyperlink w:anchor="五、目前项目存在的问题及规避计划" w:history="1">
        <w:r w:rsidRPr="007E58F5">
          <w:rPr>
            <w:rStyle w:val="a9"/>
            <w:rFonts w:ascii="宋体" w:hAnsi="宋体" w:cs="微软雅黑"/>
            <w:b/>
            <w:bCs/>
            <w:color w:val="auto"/>
            <w:kern w:val="1"/>
            <w:sz w:val="28"/>
            <w:szCs w:val="28"/>
            <w:u w:val="none"/>
          </w:rPr>
          <w:t>目前项目存在的问题</w:t>
        </w:r>
        <w:r w:rsidRPr="007E58F5">
          <w:rPr>
            <w:rStyle w:val="a9"/>
            <w:rFonts w:ascii="宋体" w:hAnsi="宋体" w:cs="微软雅黑" w:hint="eastAsia"/>
            <w:b/>
            <w:bCs/>
            <w:color w:val="auto"/>
            <w:kern w:val="1"/>
            <w:sz w:val="28"/>
            <w:szCs w:val="28"/>
            <w:u w:val="none"/>
          </w:rPr>
          <w:t>及规避计划</w:t>
        </w:r>
      </w:hyperlink>
      <w:r w:rsidR="00F9716A" w:rsidRPr="007E58F5">
        <w:rPr>
          <w:rStyle w:val="a9"/>
          <w:rFonts w:ascii="宋体" w:hAnsi="宋体" w:cs="微软雅黑"/>
          <w:b/>
          <w:bCs/>
          <w:color w:val="auto"/>
          <w:kern w:val="1"/>
          <w:sz w:val="28"/>
          <w:szCs w:val="28"/>
          <w:u w:val="none"/>
        </w:rPr>
        <w:t>....................</w:t>
      </w:r>
      <w:r w:rsidR="007E505F" w:rsidRPr="007E58F5">
        <w:rPr>
          <w:rStyle w:val="a9"/>
          <w:rFonts w:ascii="宋体" w:hAnsi="宋体" w:cs="微软雅黑"/>
          <w:b/>
          <w:bCs/>
          <w:color w:val="auto"/>
          <w:kern w:val="1"/>
          <w:sz w:val="28"/>
          <w:szCs w:val="28"/>
          <w:u w:val="none"/>
        </w:rPr>
        <w:t>36</w:t>
      </w:r>
    </w:p>
    <w:p w14:paraId="7C501AD2" w14:textId="348A5EC5"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r>
      <w:r w:rsidRPr="007E58F5">
        <w:rPr>
          <w:rFonts w:ascii="宋体" w:hAnsi="宋体" w:cs="微软雅黑"/>
          <w:b/>
          <w:bCs/>
          <w:kern w:val="1"/>
          <w:sz w:val="28"/>
          <w:szCs w:val="28"/>
        </w:rPr>
        <w:tab/>
        <w:t>3.5.1</w:t>
      </w:r>
      <w:r w:rsidRPr="007E58F5">
        <w:rPr>
          <w:rFonts w:ascii="宋体" w:hAnsi="宋体" w:cs="微软雅黑" w:hint="eastAsia"/>
          <w:b/>
          <w:bCs/>
          <w:kern w:val="1"/>
          <w:sz w:val="28"/>
          <w:szCs w:val="28"/>
        </w:rPr>
        <w:t>目前面临的问题</w:t>
      </w:r>
      <w:r w:rsidR="00F9716A" w:rsidRPr="007E58F5">
        <w:rPr>
          <w:rFonts w:ascii="宋体" w:hAnsi="宋体" w:cs="微软雅黑" w:hint="eastAsia"/>
          <w:b/>
          <w:bCs/>
          <w:kern w:val="1"/>
          <w:sz w:val="28"/>
          <w:szCs w:val="28"/>
        </w:rPr>
        <w:t>.</w:t>
      </w:r>
      <w:r w:rsidR="00F9716A" w:rsidRPr="007E58F5">
        <w:rPr>
          <w:rFonts w:ascii="宋体" w:hAnsi="宋体" w:cs="微软雅黑"/>
          <w:b/>
          <w:bCs/>
          <w:kern w:val="1"/>
          <w:sz w:val="28"/>
          <w:szCs w:val="28"/>
        </w:rPr>
        <w:t>...........................</w:t>
      </w:r>
      <w:r w:rsidR="007E505F" w:rsidRPr="007E58F5">
        <w:rPr>
          <w:rFonts w:ascii="宋体" w:hAnsi="宋体" w:cs="微软雅黑" w:hint="eastAsia"/>
          <w:b/>
          <w:bCs/>
          <w:kern w:val="1"/>
          <w:sz w:val="28"/>
          <w:szCs w:val="28"/>
        </w:rPr>
        <w:t>3</w:t>
      </w:r>
      <w:r w:rsidR="007E505F" w:rsidRPr="007E58F5">
        <w:rPr>
          <w:rFonts w:ascii="宋体" w:hAnsi="宋体" w:cs="微软雅黑"/>
          <w:b/>
          <w:bCs/>
          <w:kern w:val="1"/>
          <w:sz w:val="28"/>
          <w:szCs w:val="28"/>
        </w:rPr>
        <w:t>6</w:t>
      </w:r>
    </w:p>
    <w:p w14:paraId="2821DCB5" w14:textId="05134FF0"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r>
      <w:r w:rsidRPr="007E58F5">
        <w:rPr>
          <w:rFonts w:ascii="宋体" w:hAnsi="宋体" w:cs="微软雅黑"/>
          <w:b/>
          <w:bCs/>
          <w:kern w:val="1"/>
          <w:sz w:val="28"/>
          <w:szCs w:val="28"/>
        </w:rPr>
        <w:tab/>
        <w:t>3.5.2</w:t>
      </w:r>
      <w:r w:rsidRPr="007E58F5">
        <w:rPr>
          <w:rFonts w:ascii="宋体" w:hAnsi="宋体" w:cs="微软雅黑" w:hint="eastAsia"/>
          <w:b/>
          <w:bCs/>
          <w:kern w:val="1"/>
          <w:sz w:val="28"/>
          <w:szCs w:val="28"/>
        </w:rPr>
        <w:t>规避计划</w:t>
      </w:r>
      <w:r w:rsidR="00F9716A" w:rsidRPr="007E58F5">
        <w:rPr>
          <w:rFonts w:ascii="宋体" w:hAnsi="宋体" w:cs="微软雅黑" w:hint="eastAsia"/>
          <w:b/>
          <w:bCs/>
          <w:kern w:val="1"/>
          <w:sz w:val="28"/>
          <w:szCs w:val="28"/>
        </w:rPr>
        <w:t>.</w:t>
      </w:r>
      <w:r w:rsidR="00F9716A" w:rsidRPr="007E58F5">
        <w:rPr>
          <w:rFonts w:ascii="宋体" w:hAnsi="宋体" w:cs="微软雅黑"/>
          <w:b/>
          <w:bCs/>
          <w:kern w:val="1"/>
          <w:sz w:val="28"/>
          <w:szCs w:val="28"/>
        </w:rPr>
        <w:t>.................................</w:t>
      </w:r>
      <w:r w:rsidR="007E505F" w:rsidRPr="007E58F5">
        <w:rPr>
          <w:rFonts w:ascii="宋体" w:hAnsi="宋体" w:cs="微软雅黑" w:hint="eastAsia"/>
          <w:b/>
          <w:bCs/>
          <w:kern w:val="1"/>
          <w:sz w:val="28"/>
          <w:szCs w:val="28"/>
        </w:rPr>
        <w:t>3</w:t>
      </w:r>
      <w:r w:rsidR="007E505F" w:rsidRPr="007E58F5">
        <w:rPr>
          <w:rFonts w:ascii="宋体" w:hAnsi="宋体" w:cs="微软雅黑"/>
          <w:b/>
          <w:bCs/>
          <w:kern w:val="1"/>
          <w:sz w:val="28"/>
          <w:szCs w:val="28"/>
        </w:rPr>
        <w:t>6</w:t>
      </w:r>
    </w:p>
    <w:p w14:paraId="361CCD51" w14:textId="7FBB6608"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t>3.6</w:t>
      </w:r>
      <w:hyperlink w:anchor="六、市场调研分析" w:history="1">
        <w:r w:rsidRPr="007E58F5">
          <w:rPr>
            <w:rStyle w:val="a9"/>
            <w:rFonts w:ascii="宋体" w:hAnsi="宋体" w:cs="微软雅黑"/>
            <w:b/>
            <w:bCs/>
            <w:color w:val="auto"/>
            <w:kern w:val="1"/>
            <w:sz w:val="28"/>
            <w:szCs w:val="28"/>
            <w:u w:val="none"/>
          </w:rPr>
          <w:t>市场调研</w:t>
        </w:r>
        <w:r w:rsidRPr="007E58F5">
          <w:rPr>
            <w:rStyle w:val="a9"/>
            <w:rFonts w:ascii="宋体" w:hAnsi="宋体" w:cs="微软雅黑" w:hint="eastAsia"/>
            <w:b/>
            <w:bCs/>
            <w:color w:val="auto"/>
            <w:kern w:val="1"/>
            <w:sz w:val="28"/>
            <w:szCs w:val="28"/>
            <w:u w:val="none"/>
          </w:rPr>
          <w:t>分析</w:t>
        </w:r>
      </w:hyperlink>
      <w:r w:rsidR="00F9716A" w:rsidRPr="007E58F5">
        <w:rPr>
          <w:rStyle w:val="a9"/>
          <w:rFonts w:ascii="宋体" w:hAnsi="宋体" w:cs="微软雅黑"/>
          <w:b/>
          <w:bCs/>
          <w:color w:val="auto"/>
          <w:kern w:val="1"/>
          <w:sz w:val="28"/>
          <w:szCs w:val="28"/>
          <w:u w:val="none"/>
        </w:rPr>
        <w:t>...................................</w:t>
      </w:r>
      <w:r w:rsidR="007E505F" w:rsidRPr="007E58F5">
        <w:rPr>
          <w:rStyle w:val="a9"/>
          <w:rFonts w:ascii="宋体" w:hAnsi="宋体" w:cs="微软雅黑"/>
          <w:b/>
          <w:bCs/>
          <w:color w:val="auto"/>
          <w:kern w:val="1"/>
          <w:sz w:val="28"/>
          <w:szCs w:val="28"/>
          <w:u w:val="none"/>
        </w:rPr>
        <w:t>37</w:t>
      </w:r>
    </w:p>
    <w:p w14:paraId="09FD73CC" w14:textId="1464920B"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r>
      <w:r w:rsidRPr="007E58F5">
        <w:rPr>
          <w:rFonts w:ascii="宋体" w:hAnsi="宋体" w:cs="微软雅黑"/>
          <w:b/>
          <w:bCs/>
          <w:kern w:val="1"/>
          <w:sz w:val="28"/>
          <w:szCs w:val="28"/>
        </w:rPr>
        <w:tab/>
        <w:t>3.6.1</w:t>
      </w:r>
      <w:r w:rsidRPr="007E58F5">
        <w:rPr>
          <w:rFonts w:ascii="宋体" w:hAnsi="宋体" w:cs="微软雅黑" w:hint="eastAsia"/>
          <w:b/>
          <w:bCs/>
          <w:kern w:val="1"/>
          <w:sz w:val="28"/>
          <w:szCs w:val="28"/>
        </w:rPr>
        <w:t>市场调研的内容</w:t>
      </w:r>
      <w:r w:rsidR="00F9716A" w:rsidRPr="007E58F5">
        <w:rPr>
          <w:rFonts w:ascii="宋体" w:hAnsi="宋体" w:cs="微软雅黑" w:hint="eastAsia"/>
          <w:b/>
          <w:bCs/>
          <w:kern w:val="1"/>
          <w:sz w:val="28"/>
          <w:szCs w:val="28"/>
        </w:rPr>
        <w:t>.</w:t>
      </w:r>
      <w:r w:rsidR="00F9716A" w:rsidRPr="007E58F5">
        <w:rPr>
          <w:rFonts w:ascii="宋体" w:hAnsi="宋体" w:cs="微软雅黑"/>
          <w:b/>
          <w:bCs/>
          <w:kern w:val="1"/>
          <w:sz w:val="28"/>
          <w:szCs w:val="28"/>
        </w:rPr>
        <w:t>...........................</w:t>
      </w:r>
      <w:r w:rsidR="007E505F" w:rsidRPr="007E58F5">
        <w:rPr>
          <w:rFonts w:ascii="宋体" w:hAnsi="宋体" w:cs="微软雅黑" w:hint="eastAsia"/>
          <w:b/>
          <w:bCs/>
          <w:kern w:val="1"/>
          <w:sz w:val="28"/>
          <w:szCs w:val="28"/>
        </w:rPr>
        <w:t>3</w:t>
      </w:r>
      <w:r w:rsidR="007E505F" w:rsidRPr="007E58F5">
        <w:rPr>
          <w:rFonts w:ascii="宋体" w:hAnsi="宋体" w:cs="微软雅黑"/>
          <w:b/>
          <w:bCs/>
          <w:kern w:val="1"/>
          <w:sz w:val="28"/>
          <w:szCs w:val="28"/>
        </w:rPr>
        <w:t>7</w:t>
      </w:r>
    </w:p>
    <w:p w14:paraId="5B5004A4" w14:textId="474CC559"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r>
      <w:r w:rsidRPr="007E58F5">
        <w:rPr>
          <w:rFonts w:ascii="宋体" w:hAnsi="宋体" w:cs="微软雅黑"/>
          <w:b/>
          <w:bCs/>
          <w:kern w:val="1"/>
          <w:sz w:val="28"/>
          <w:szCs w:val="28"/>
        </w:rPr>
        <w:tab/>
        <w:t>3.6.2</w:t>
      </w:r>
      <w:r w:rsidRPr="007E58F5">
        <w:rPr>
          <w:rFonts w:ascii="宋体" w:hAnsi="宋体" w:cs="微软雅黑" w:hint="eastAsia"/>
          <w:b/>
          <w:bCs/>
          <w:kern w:val="1"/>
          <w:sz w:val="28"/>
          <w:szCs w:val="28"/>
        </w:rPr>
        <w:t>市场调研结果分析及市场预测</w:t>
      </w:r>
      <w:r w:rsidR="00F9716A" w:rsidRPr="007E58F5">
        <w:rPr>
          <w:rFonts w:ascii="宋体" w:hAnsi="宋体" w:cs="微软雅黑" w:hint="eastAsia"/>
          <w:b/>
          <w:bCs/>
          <w:kern w:val="1"/>
          <w:sz w:val="28"/>
          <w:szCs w:val="28"/>
        </w:rPr>
        <w:t>.</w:t>
      </w:r>
      <w:r w:rsidR="00F9716A" w:rsidRPr="007E58F5">
        <w:rPr>
          <w:rFonts w:ascii="宋体" w:hAnsi="宋体" w:cs="微软雅黑"/>
          <w:b/>
          <w:bCs/>
          <w:kern w:val="1"/>
          <w:sz w:val="28"/>
          <w:szCs w:val="28"/>
        </w:rPr>
        <w:t>...............</w:t>
      </w:r>
      <w:r w:rsidR="00F9716A" w:rsidRPr="007E58F5">
        <w:rPr>
          <w:rFonts w:ascii="宋体" w:hAnsi="宋体" w:cs="微软雅黑" w:hint="eastAsia"/>
          <w:b/>
          <w:bCs/>
          <w:kern w:val="1"/>
          <w:sz w:val="28"/>
          <w:szCs w:val="28"/>
        </w:rPr>
        <w:t>3</w:t>
      </w:r>
      <w:r w:rsidR="00F9716A" w:rsidRPr="007E58F5">
        <w:rPr>
          <w:rFonts w:ascii="宋体" w:hAnsi="宋体" w:cs="微软雅黑"/>
          <w:b/>
          <w:bCs/>
          <w:kern w:val="1"/>
          <w:sz w:val="28"/>
          <w:szCs w:val="28"/>
        </w:rPr>
        <w:t>8</w:t>
      </w:r>
    </w:p>
    <w:p w14:paraId="27CEF5E0" w14:textId="1CC5AF2C"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t>3.7</w:t>
      </w:r>
      <w:r w:rsidRPr="007E58F5">
        <w:rPr>
          <w:rFonts w:ascii="宋体" w:hAnsi="宋体" w:cs="微软雅黑" w:hint="eastAsia"/>
          <w:b/>
          <w:bCs/>
          <w:kern w:val="1"/>
          <w:sz w:val="28"/>
          <w:szCs w:val="28"/>
        </w:rPr>
        <w:t>战略模式与发展湍流分析</w:t>
      </w:r>
      <w:r w:rsidR="00F9716A" w:rsidRPr="007E58F5">
        <w:rPr>
          <w:rFonts w:ascii="宋体" w:hAnsi="宋体" w:cs="微软雅黑" w:hint="eastAsia"/>
          <w:b/>
          <w:bCs/>
          <w:kern w:val="1"/>
          <w:sz w:val="28"/>
          <w:szCs w:val="28"/>
        </w:rPr>
        <w:t>.</w:t>
      </w:r>
      <w:r w:rsidR="00F9716A" w:rsidRPr="007E58F5">
        <w:rPr>
          <w:rFonts w:ascii="宋体" w:hAnsi="宋体" w:cs="微软雅黑"/>
          <w:b/>
          <w:bCs/>
          <w:kern w:val="1"/>
          <w:sz w:val="28"/>
          <w:szCs w:val="28"/>
        </w:rPr>
        <w:t>........................</w:t>
      </w:r>
      <w:r w:rsidR="00F9716A" w:rsidRPr="007E58F5">
        <w:rPr>
          <w:rFonts w:ascii="宋体" w:hAnsi="宋体" w:cs="微软雅黑" w:hint="eastAsia"/>
          <w:b/>
          <w:bCs/>
          <w:kern w:val="1"/>
          <w:sz w:val="28"/>
          <w:szCs w:val="28"/>
        </w:rPr>
        <w:t>4</w:t>
      </w:r>
      <w:r w:rsidR="00F9716A" w:rsidRPr="007E58F5">
        <w:rPr>
          <w:rFonts w:ascii="宋体" w:hAnsi="宋体" w:cs="微软雅黑"/>
          <w:b/>
          <w:bCs/>
          <w:kern w:val="1"/>
          <w:sz w:val="28"/>
          <w:szCs w:val="28"/>
        </w:rPr>
        <w:t>0</w:t>
      </w:r>
    </w:p>
    <w:p w14:paraId="49BB543D" w14:textId="08DB8075"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t>3.8</w:t>
      </w:r>
      <w:r w:rsidRPr="007E58F5">
        <w:rPr>
          <w:rFonts w:ascii="宋体" w:hAnsi="宋体" w:cs="微软雅黑" w:hint="eastAsia"/>
          <w:b/>
          <w:bCs/>
          <w:kern w:val="1"/>
          <w:sz w:val="28"/>
          <w:szCs w:val="28"/>
        </w:rPr>
        <w:t>经营战略及价格战略</w:t>
      </w:r>
      <w:r w:rsidR="00F9716A" w:rsidRPr="007E58F5">
        <w:rPr>
          <w:rFonts w:ascii="宋体" w:hAnsi="宋体" w:cs="微软雅黑" w:hint="eastAsia"/>
          <w:b/>
          <w:bCs/>
          <w:kern w:val="1"/>
          <w:sz w:val="28"/>
          <w:szCs w:val="28"/>
        </w:rPr>
        <w:t>.</w:t>
      </w:r>
      <w:r w:rsidR="00F9716A" w:rsidRPr="007E58F5">
        <w:rPr>
          <w:rFonts w:ascii="宋体" w:hAnsi="宋体" w:cs="微软雅黑"/>
          <w:b/>
          <w:bCs/>
          <w:kern w:val="1"/>
          <w:sz w:val="28"/>
          <w:szCs w:val="28"/>
        </w:rPr>
        <w:t>............................</w:t>
      </w:r>
      <w:r w:rsidR="00F9716A" w:rsidRPr="007E58F5">
        <w:rPr>
          <w:rFonts w:ascii="宋体" w:hAnsi="宋体" w:cs="微软雅黑" w:hint="eastAsia"/>
          <w:b/>
          <w:bCs/>
          <w:kern w:val="1"/>
          <w:sz w:val="28"/>
          <w:szCs w:val="28"/>
        </w:rPr>
        <w:t>4</w:t>
      </w:r>
      <w:r w:rsidR="00F9716A" w:rsidRPr="007E58F5">
        <w:rPr>
          <w:rFonts w:ascii="宋体" w:hAnsi="宋体" w:cs="微软雅黑"/>
          <w:b/>
          <w:bCs/>
          <w:kern w:val="1"/>
          <w:sz w:val="28"/>
          <w:szCs w:val="28"/>
        </w:rPr>
        <w:t>2</w:t>
      </w:r>
    </w:p>
    <w:p w14:paraId="329B750A" w14:textId="38848DB6"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t>3.9</w:t>
      </w:r>
      <w:r w:rsidRPr="007E58F5">
        <w:rPr>
          <w:rFonts w:ascii="宋体" w:hAnsi="宋体" w:cs="微软雅黑" w:hint="eastAsia"/>
          <w:b/>
          <w:bCs/>
          <w:kern w:val="1"/>
          <w:sz w:val="28"/>
          <w:szCs w:val="28"/>
        </w:rPr>
        <w:t>推广战略</w:t>
      </w:r>
      <w:r w:rsidR="00F9716A" w:rsidRPr="007E58F5">
        <w:rPr>
          <w:rFonts w:ascii="宋体" w:hAnsi="宋体" w:cs="微软雅黑" w:hint="eastAsia"/>
          <w:b/>
          <w:bCs/>
          <w:kern w:val="1"/>
          <w:sz w:val="28"/>
          <w:szCs w:val="28"/>
        </w:rPr>
        <w:t>.</w:t>
      </w:r>
      <w:r w:rsidR="00F9716A" w:rsidRPr="007E58F5">
        <w:rPr>
          <w:rFonts w:ascii="宋体" w:hAnsi="宋体" w:cs="微软雅黑"/>
          <w:b/>
          <w:bCs/>
          <w:kern w:val="1"/>
          <w:sz w:val="28"/>
          <w:szCs w:val="28"/>
        </w:rPr>
        <w:t>......................................</w:t>
      </w:r>
      <w:r w:rsidR="00F9716A" w:rsidRPr="007E58F5">
        <w:rPr>
          <w:rFonts w:ascii="宋体" w:hAnsi="宋体" w:cs="微软雅黑" w:hint="eastAsia"/>
          <w:b/>
          <w:bCs/>
          <w:kern w:val="1"/>
          <w:sz w:val="28"/>
          <w:szCs w:val="28"/>
        </w:rPr>
        <w:t>4</w:t>
      </w:r>
      <w:r w:rsidR="00F9716A" w:rsidRPr="007E58F5">
        <w:rPr>
          <w:rFonts w:ascii="宋体" w:hAnsi="宋体" w:cs="微软雅黑"/>
          <w:b/>
          <w:bCs/>
          <w:kern w:val="1"/>
          <w:sz w:val="28"/>
          <w:szCs w:val="28"/>
        </w:rPr>
        <w:t>2</w:t>
      </w:r>
    </w:p>
    <w:p w14:paraId="10E5C20C" w14:textId="77777777" w:rsidR="00A02EA3" w:rsidRPr="007E58F5" w:rsidRDefault="0092511B">
      <w:pPr>
        <w:spacing w:line="360" w:lineRule="auto"/>
        <w:rPr>
          <w:rFonts w:ascii="宋体" w:hAnsi="宋体" w:cs="微软雅黑"/>
          <w:b/>
          <w:bCs/>
          <w:kern w:val="1"/>
          <w:sz w:val="28"/>
          <w:szCs w:val="28"/>
        </w:rPr>
      </w:pPr>
      <w:r w:rsidRPr="007E58F5">
        <w:rPr>
          <w:rFonts w:ascii="宋体" w:hAnsi="宋体" w:cs="微软雅黑" w:hint="eastAsia"/>
          <w:b/>
          <w:bCs/>
          <w:kern w:val="1"/>
          <w:sz w:val="28"/>
          <w:szCs w:val="28"/>
        </w:rPr>
        <w:t>第四部分：市场占用率、保护与竞争  ( 35-38页 )</w:t>
      </w:r>
    </w:p>
    <w:p w14:paraId="59520FCA" w14:textId="6E41F06D" w:rsidR="00A02EA3" w:rsidRPr="007E58F5" w:rsidRDefault="0092511B">
      <w:pPr>
        <w:spacing w:line="360" w:lineRule="auto"/>
        <w:rPr>
          <w:rFonts w:ascii="宋体" w:hAnsi="宋体" w:cs="微软雅黑"/>
          <w:b/>
          <w:bCs/>
          <w:kern w:val="1"/>
          <w:sz w:val="28"/>
          <w:szCs w:val="28"/>
        </w:rPr>
      </w:pPr>
      <w:r w:rsidRPr="007E58F5">
        <w:rPr>
          <w:rFonts w:ascii="宋体" w:hAnsi="宋体" w:cs="微软雅黑" w:hint="eastAsia"/>
          <w:b/>
          <w:bCs/>
          <w:kern w:val="1"/>
          <w:sz w:val="28"/>
          <w:szCs w:val="28"/>
        </w:rPr>
        <w:t xml:space="preserve">第五部分：成本与财务  ( </w:t>
      </w:r>
      <w:r w:rsidR="00F9716A" w:rsidRPr="007E58F5">
        <w:rPr>
          <w:rFonts w:ascii="宋体" w:hAnsi="宋体" w:cs="微软雅黑"/>
          <w:b/>
          <w:bCs/>
          <w:kern w:val="1"/>
          <w:sz w:val="28"/>
          <w:szCs w:val="28"/>
        </w:rPr>
        <w:t>43</w:t>
      </w:r>
      <w:r w:rsidRPr="007E58F5">
        <w:rPr>
          <w:rFonts w:ascii="宋体" w:hAnsi="宋体" w:cs="微软雅黑" w:hint="eastAsia"/>
          <w:b/>
          <w:bCs/>
          <w:kern w:val="1"/>
          <w:sz w:val="28"/>
          <w:szCs w:val="28"/>
        </w:rPr>
        <w:t>-45页 )</w:t>
      </w:r>
    </w:p>
    <w:p w14:paraId="3C349286" w14:textId="723CEED6"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t>5.1</w:t>
      </w:r>
      <w:r w:rsidRPr="007E58F5">
        <w:rPr>
          <w:rFonts w:ascii="宋体" w:hAnsi="宋体" w:cs="微软雅黑" w:hint="eastAsia"/>
          <w:b/>
          <w:bCs/>
          <w:kern w:val="1"/>
          <w:sz w:val="28"/>
          <w:szCs w:val="28"/>
        </w:rPr>
        <w:t>生产计划与</w:t>
      </w:r>
      <w:proofErr w:type="gramStart"/>
      <w:r w:rsidRPr="007E58F5">
        <w:rPr>
          <w:rFonts w:ascii="宋体" w:hAnsi="宋体" w:cs="微软雅黑" w:hint="eastAsia"/>
          <w:b/>
          <w:bCs/>
          <w:kern w:val="1"/>
          <w:sz w:val="28"/>
          <w:szCs w:val="28"/>
        </w:rPr>
        <w:t>开替成本</w:t>
      </w:r>
      <w:proofErr w:type="gramEnd"/>
      <w:r w:rsidR="00F9716A" w:rsidRPr="007E58F5">
        <w:rPr>
          <w:rFonts w:ascii="宋体" w:hAnsi="宋体" w:cs="微软雅黑" w:hint="eastAsia"/>
          <w:b/>
          <w:bCs/>
          <w:kern w:val="1"/>
          <w:sz w:val="28"/>
          <w:szCs w:val="28"/>
        </w:rPr>
        <w:t>.</w:t>
      </w:r>
      <w:r w:rsidR="00F9716A" w:rsidRPr="007E58F5">
        <w:rPr>
          <w:rFonts w:ascii="宋体" w:hAnsi="宋体" w:cs="微软雅黑"/>
          <w:b/>
          <w:bCs/>
          <w:kern w:val="1"/>
          <w:sz w:val="28"/>
          <w:szCs w:val="28"/>
        </w:rPr>
        <w:t>............................</w:t>
      </w:r>
      <w:r w:rsidR="00F9716A" w:rsidRPr="007E58F5">
        <w:rPr>
          <w:rFonts w:ascii="宋体" w:hAnsi="宋体" w:cs="微软雅黑" w:hint="eastAsia"/>
          <w:b/>
          <w:bCs/>
          <w:kern w:val="1"/>
          <w:sz w:val="28"/>
          <w:szCs w:val="28"/>
        </w:rPr>
        <w:t>4</w:t>
      </w:r>
      <w:r w:rsidR="00F9716A" w:rsidRPr="007E58F5">
        <w:rPr>
          <w:rFonts w:ascii="宋体" w:hAnsi="宋体" w:cs="微软雅黑"/>
          <w:b/>
          <w:bCs/>
          <w:kern w:val="1"/>
          <w:sz w:val="28"/>
          <w:szCs w:val="28"/>
        </w:rPr>
        <w:t>4</w:t>
      </w:r>
    </w:p>
    <w:p w14:paraId="47E5E5DD" w14:textId="752E0ED7" w:rsidR="00A02EA3" w:rsidRPr="007E58F5" w:rsidRDefault="0092511B">
      <w:pPr>
        <w:spacing w:line="360" w:lineRule="auto"/>
        <w:rPr>
          <w:rFonts w:ascii="宋体" w:hAnsi="宋体" w:cs="微软雅黑"/>
          <w:b/>
          <w:bCs/>
          <w:kern w:val="1"/>
          <w:sz w:val="28"/>
          <w:szCs w:val="28"/>
        </w:rPr>
      </w:pPr>
      <w:r w:rsidRPr="007E58F5">
        <w:rPr>
          <w:rFonts w:ascii="宋体" w:hAnsi="宋体" w:cs="微软雅黑"/>
          <w:b/>
          <w:bCs/>
          <w:kern w:val="1"/>
          <w:sz w:val="28"/>
          <w:szCs w:val="28"/>
        </w:rPr>
        <w:tab/>
        <w:t>5.2</w:t>
      </w:r>
      <w:r w:rsidRPr="007E58F5">
        <w:rPr>
          <w:rFonts w:ascii="宋体" w:hAnsi="宋体" w:cs="微软雅黑" w:hint="eastAsia"/>
          <w:b/>
          <w:bCs/>
          <w:kern w:val="1"/>
          <w:sz w:val="28"/>
          <w:szCs w:val="28"/>
        </w:rPr>
        <w:t>项目盈利能力与营运成本</w:t>
      </w:r>
      <w:r w:rsidR="00F9716A" w:rsidRPr="007E58F5">
        <w:rPr>
          <w:rFonts w:ascii="宋体" w:hAnsi="宋体" w:cs="微软雅黑" w:hint="eastAsia"/>
          <w:b/>
          <w:bCs/>
          <w:kern w:val="1"/>
          <w:sz w:val="28"/>
          <w:szCs w:val="28"/>
        </w:rPr>
        <w:t>.</w:t>
      </w:r>
      <w:r w:rsidR="00F9716A" w:rsidRPr="007E58F5">
        <w:rPr>
          <w:rFonts w:ascii="宋体" w:hAnsi="宋体" w:cs="微软雅黑"/>
          <w:b/>
          <w:bCs/>
          <w:kern w:val="1"/>
          <w:sz w:val="28"/>
          <w:szCs w:val="28"/>
        </w:rPr>
        <w:t>........................</w:t>
      </w:r>
      <w:r w:rsidR="00F9716A" w:rsidRPr="007E58F5">
        <w:rPr>
          <w:rFonts w:ascii="宋体" w:hAnsi="宋体" w:cs="微软雅黑" w:hint="eastAsia"/>
          <w:b/>
          <w:bCs/>
          <w:kern w:val="1"/>
          <w:sz w:val="28"/>
          <w:szCs w:val="28"/>
        </w:rPr>
        <w:t>4</w:t>
      </w:r>
      <w:r w:rsidR="00F9716A" w:rsidRPr="007E58F5">
        <w:rPr>
          <w:rFonts w:ascii="宋体" w:hAnsi="宋体" w:cs="微软雅黑"/>
          <w:b/>
          <w:bCs/>
          <w:kern w:val="1"/>
          <w:sz w:val="28"/>
          <w:szCs w:val="28"/>
        </w:rPr>
        <w:t>5</w:t>
      </w:r>
    </w:p>
    <w:p w14:paraId="59B01830" w14:textId="77777777" w:rsidR="00A02EA3" w:rsidRPr="007E58F5" w:rsidRDefault="0092511B">
      <w:pPr>
        <w:spacing w:line="360" w:lineRule="auto"/>
        <w:rPr>
          <w:ins w:id="0" w:author="V#辉仔 HYBRID-D官方" w:date="2022-05-25T20:55:00Z"/>
          <w:rFonts w:ascii="宋体" w:hAnsi="宋体" w:cs="微软雅黑"/>
          <w:b/>
          <w:bCs/>
          <w:color w:val="1F497D"/>
          <w:kern w:val="1"/>
          <w:sz w:val="28"/>
          <w:szCs w:val="28"/>
        </w:rPr>
      </w:pPr>
      <w:r w:rsidRPr="007E58F5">
        <w:rPr>
          <w:rFonts w:ascii="宋体" w:hAnsi="宋体" w:cs="微软雅黑" w:hint="eastAsia"/>
          <w:b/>
          <w:bCs/>
          <w:kern w:val="1"/>
          <w:sz w:val="28"/>
          <w:szCs w:val="28"/>
        </w:rPr>
        <w:t>第六部分：项目视频、产品效果图与照片  (46-53页 )</w:t>
      </w:r>
    </w:p>
    <w:p w14:paraId="539CDF86" w14:textId="77777777" w:rsidR="00A02EA3" w:rsidRPr="007E58F5" w:rsidRDefault="00A02EA3">
      <w:pPr>
        <w:jc w:val="left"/>
        <w:rPr>
          <w:rFonts w:ascii="宋体" w:hAnsi="宋体" w:cs="仿宋_GB2312"/>
          <w:b/>
          <w:bCs/>
          <w:sz w:val="28"/>
          <w:szCs w:val="28"/>
        </w:rPr>
      </w:pPr>
    </w:p>
    <w:p w14:paraId="4437FBB6" w14:textId="77777777" w:rsidR="00A02EA3" w:rsidRPr="007E58F5" w:rsidRDefault="00A02EA3">
      <w:pPr>
        <w:rPr>
          <w:rFonts w:ascii="宋体" w:hAnsi="宋体" w:cs="仿宋_GB2312"/>
          <w:b/>
          <w:bCs/>
          <w:sz w:val="28"/>
          <w:szCs w:val="28"/>
        </w:rPr>
      </w:pPr>
    </w:p>
    <w:p w14:paraId="32C03B67" w14:textId="77777777" w:rsidR="00A02EA3" w:rsidRPr="007E58F5" w:rsidRDefault="00A02EA3">
      <w:pPr>
        <w:rPr>
          <w:rFonts w:ascii="宋体" w:hAnsi="宋体" w:cs="仿宋_GB2312"/>
          <w:b/>
          <w:bCs/>
          <w:sz w:val="28"/>
          <w:szCs w:val="28"/>
        </w:rPr>
      </w:pPr>
    </w:p>
    <w:p w14:paraId="13B3A06F" w14:textId="77777777" w:rsidR="00A02EA3" w:rsidRPr="007E58F5" w:rsidRDefault="00A02EA3">
      <w:pPr>
        <w:rPr>
          <w:rFonts w:ascii="宋体" w:hAnsi="宋体" w:cs="仿宋_GB2312"/>
          <w:b/>
          <w:bCs/>
          <w:sz w:val="28"/>
          <w:szCs w:val="28"/>
        </w:rPr>
      </w:pPr>
    </w:p>
    <w:p w14:paraId="6D1E76C6" w14:textId="77777777" w:rsidR="00A02EA3" w:rsidRPr="007E58F5" w:rsidRDefault="00A02EA3">
      <w:pPr>
        <w:rPr>
          <w:rFonts w:ascii="宋体" w:hAnsi="宋体" w:cs="仿宋_GB2312"/>
          <w:b/>
          <w:bCs/>
          <w:sz w:val="28"/>
          <w:szCs w:val="28"/>
        </w:rPr>
      </w:pPr>
    </w:p>
    <w:p w14:paraId="44BF6977" w14:textId="77777777" w:rsidR="00A02EA3" w:rsidRPr="007E58F5" w:rsidRDefault="00A02EA3">
      <w:pPr>
        <w:rPr>
          <w:rFonts w:ascii="宋体" w:hAnsi="宋体" w:cs="仿宋_GB2312"/>
          <w:b/>
          <w:bCs/>
          <w:sz w:val="28"/>
          <w:szCs w:val="28"/>
        </w:rPr>
      </w:pPr>
    </w:p>
    <w:p w14:paraId="7E3DC47B" w14:textId="77777777" w:rsidR="00A02EA3" w:rsidRPr="007E58F5" w:rsidRDefault="00A02EA3">
      <w:pPr>
        <w:rPr>
          <w:rFonts w:ascii="宋体" w:hAnsi="宋体" w:cs="仿宋_GB2312"/>
          <w:b/>
          <w:bCs/>
          <w:sz w:val="28"/>
          <w:szCs w:val="28"/>
        </w:rPr>
      </w:pPr>
    </w:p>
    <w:p w14:paraId="22A7A31D" w14:textId="77777777" w:rsidR="00A02EA3" w:rsidRPr="007E58F5" w:rsidRDefault="00A02EA3">
      <w:pPr>
        <w:rPr>
          <w:rFonts w:ascii="宋体" w:hAnsi="宋体" w:cs="仿宋_GB2312"/>
          <w:b/>
          <w:bCs/>
          <w:sz w:val="28"/>
          <w:szCs w:val="28"/>
        </w:rPr>
      </w:pPr>
    </w:p>
    <w:p w14:paraId="14294FE7" w14:textId="77777777" w:rsidR="00A02EA3" w:rsidRPr="007E58F5" w:rsidRDefault="00A02EA3">
      <w:pPr>
        <w:rPr>
          <w:rFonts w:ascii="宋体" w:hAnsi="宋体" w:cs="仿宋_GB2312"/>
          <w:b/>
          <w:bCs/>
          <w:sz w:val="28"/>
          <w:szCs w:val="28"/>
        </w:rPr>
      </w:pPr>
    </w:p>
    <w:p w14:paraId="0FEB0585" w14:textId="77777777" w:rsidR="00A02EA3" w:rsidRPr="007E58F5" w:rsidRDefault="00A02EA3">
      <w:pPr>
        <w:rPr>
          <w:rFonts w:ascii="宋体" w:hAnsi="宋体" w:cs="仿宋_GB2312"/>
          <w:b/>
          <w:bCs/>
          <w:sz w:val="28"/>
          <w:szCs w:val="28"/>
        </w:rPr>
      </w:pPr>
    </w:p>
    <w:p w14:paraId="463F866C" w14:textId="77777777" w:rsidR="00A02EA3" w:rsidRPr="007E58F5" w:rsidRDefault="00A02EA3">
      <w:pPr>
        <w:rPr>
          <w:rFonts w:ascii="宋体" w:hAnsi="宋体" w:cs="仿宋_GB2312"/>
          <w:b/>
          <w:bCs/>
          <w:sz w:val="28"/>
          <w:szCs w:val="28"/>
        </w:rPr>
      </w:pPr>
    </w:p>
    <w:p w14:paraId="0E14C58A" w14:textId="77777777" w:rsidR="00A02EA3" w:rsidRPr="007E58F5" w:rsidRDefault="00A02EA3">
      <w:pPr>
        <w:rPr>
          <w:rFonts w:ascii="宋体" w:hAnsi="宋体" w:cs="仿宋_GB2312"/>
          <w:b/>
          <w:bCs/>
          <w:sz w:val="28"/>
          <w:szCs w:val="28"/>
        </w:rPr>
      </w:pPr>
    </w:p>
    <w:p w14:paraId="4DEAEC9D" w14:textId="77777777" w:rsidR="00A02EA3" w:rsidRPr="007E58F5" w:rsidRDefault="00A02EA3">
      <w:pPr>
        <w:rPr>
          <w:rFonts w:ascii="宋体" w:hAnsi="宋体" w:cs="仿宋_GB2312"/>
          <w:b/>
          <w:bCs/>
          <w:sz w:val="28"/>
          <w:szCs w:val="28"/>
        </w:rPr>
      </w:pPr>
    </w:p>
    <w:p w14:paraId="488426B1" w14:textId="77777777" w:rsidR="00A02EA3" w:rsidRPr="007E58F5" w:rsidRDefault="00A02EA3">
      <w:pPr>
        <w:rPr>
          <w:rFonts w:ascii="宋体" w:hAnsi="宋体" w:cs="仿宋_GB2312"/>
          <w:b/>
          <w:bCs/>
          <w:sz w:val="28"/>
          <w:szCs w:val="28"/>
        </w:rPr>
      </w:pPr>
    </w:p>
    <w:p w14:paraId="10CD1E1C" w14:textId="77777777" w:rsidR="00A02EA3" w:rsidRPr="007E58F5" w:rsidRDefault="0092511B">
      <w:pPr>
        <w:rPr>
          <w:rFonts w:ascii="宋体" w:hAnsi="宋体" w:cs="仿宋_GB2312"/>
          <w:b/>
          <w:bCs/>
          <w:sz w:val="28"/>
          <w:szCs w:val="28"/>
        </w:rPr>
      </w:pPr>
      <w:bookmarkStart w:id="1" w:name="第一部分：项目概况"/>
      <w:r w:rsidRPr="007E58F5">
        <w:rPr>
          <w:rFonts w:ascii="宋体" w:hAnsi="宋体" w:cs="微软雅黑" w:hint="eastAsia"/>
          <w:b/>
          <w:bCs/>
          <w:color w:val="1F497D"/>
          <w:kern w:val="1"/>
          <w:sz w:val="28"/>
          <w:szCs w:val="28"/>
        </w:rPr>
        <w:t>第一部分：项目概况</w:t>
      </w:r>
    </w:p>
    <w:bookmarkEnd w:id="1"/>
    <w:p w14:paraId="2808C86D" w14:textId="77777777" w:rsidR="00A02EA3" w:rsidRPr="007E58F5" w:rsidRDefault="00A02EA3">
      <w:pPr>
        <w:jc w:val="left"/>
        <w:rPr>
          <w:rFonts w:ascii="宋体" w:hAnsi="宋体" w:cs="仿宋_GB2312"/>
          <w:b/>
          <w:bCs/>
          <w:sz w:val="28"/>
          <w:szCs w:val="28"/>
        </w:rPr>
      </w:pPr>
    </w:p>
    <w:p w14:paraId="73FDD689" w14:textId="77777777" w:rsidR="00A02EA3" w:rsidRPr="007E58F5" w:rsidRDefault="00A02EA3">
      <w:pPr>
        <w:jc w:val="left"/>
        <w:rPr>
          <w:rFonts w:ascii="宋体" w:hAnsi="宋体" w:cs="仿宋_GB2312"/>
          <w:b/>
          <w:bCs/>
          <w:sz w:val="28"/>
          <w:szCs w:val="28"/>
        </w:rPr>
      </w:pPr>
    </w:p>
    <w:p w14:paraId="6C1C36E9" w14:textId="77777777" w:rsidR="00A02EA3" w:rsidRPr="007E58F5" w:rsidRDefault="0092511B">
      <w:pPr>
        <w:numPr>
          <w:ilvl w:val="0"/>
          <w:numId w:val="1"/>
        </w:num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项目基础信息</w:t>
      </w:r>
    </w:p>
    <w:p w14:paraId="11736D47" w14:textId="77777777" w:rsidR="00A02EA3" w:rsidRPr="007E58F5" w:rsidRDefault="0092511B">
      <w:pPr>
        <w:numPr>
          <w:ilvl w:val="0"/>
          <w:numId w:val="1"/>
        </w:num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项目的产业背景和市场竞争环境</w:t>
      </w:r>
    </w:p>
    <w:p w14:paraId="1433EE2C" w14:textId="77777777" w:rsidR="00A02EA3" w:rsidRPr="007E58F5" w:rsidRDefault="0092511B">
      <w:pPr>
        <w:numPr>
          <w:ilvl w:val="0"/>
          <w:numId w:val="1"/>
        </w:num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团队介绍</w:t>
      </w:r>
    </w:p>
    <w:p w14:paraId="2744DC5C" w14:textId="77777777" w:rsidR="00A02EA3" w:rsidRPr="007E58F5" w:rsidRDefault="0092511B">
      <w:pPr>
        <w:numPr>
          <w:ilvl w:val="0"/>
          <w:numId w:val="1"/>
        </w:numPr>
        <w:spacing w:line="360" w:lineRule="auto"/>
        <w:ind w:firstLineChars="200" w:firstLine="562"/>
        <w:rPr>
          <w:rFonts w:ascii="宋体" w:hAnsi="宋体" w:cs="仿宋_GB2312"/>
          <w:b/>
          <w:bCs/>
          <w:sz w:val="28"/>
          <w:szCs w:val="28"/>
        </w:rPr>
      </w:pPr>
      <w:r w:rsidRPr="007E58F5">
        <w:rPr>
          <w:rFonts w:ascii="宋体" w:hAnsi="宋体" w:cs="仿宋_GB2312" w:hint="eastAsia"/>
          <w:b/>
          <w:bCs/>
          <w:sz w:val="28"/>
          <w:szCs w:val="28"/>
        </w:rPr>
        <w:t>项目简介</w:t>
      </w:r>
    </w:p>
    <w:p w14:paraId="17C68F1D" w14:textId="77777777" w:rsidR="00A02EA3" w:rsidRPr="007E58F5" w:rsidRDefault="0092511B">
      <w:pPr>
        <w:spacing w:line="360" w:lineRule="auto"/>
        <w:ind w:firstLineChars="400" w:firstLine="1120"/>
        <w:rPr>
          <w:rFonts w:ascii="宋体" w:hAnsi="宋体" w:cs="仿宋_GB2312"/>
          <w:sz w:val="28"/>
          <w:szCs w:val="28"/>
        </w:rPr>
      </w:pPr>
      <w:r w:rsidRPr="007E58F5">
        <w:rPr>
          <w:rFonts w:ascii="宋体" w:hAnsi="宋体" w:cs="仿宋_GB2312" w:hint="eastAsia"/>
          <w:sz w:val="28"/>
          <w:szCs w:val="28"/>
        </w:rPr>
        <w:t>1、概述</w:t>
      </w:r>
    </w:p>
    <w:p w14:paraId="376D0F45" w14:textId="77777777" w:rsidR="00A02EA3" w:rsidRPr="007E58F5" w:rsidRDefault="0092511B">
      <w:pPr>
        <w:spacing w:line="360" w:lineRule="auto"/>
        <w:ind w:firstLineChars="400" w:firstLine="1120"/>
        <w:rPr>
          <w:rFonts w:ascii="宋体" w:hAnsi="宋体" w:cs="仿宋_GB2312"/>
          <w:sz w:val="28"/>
          <w:szCs w:val="28"/>
        </w:rPr>
      </w:pPr>
      <w:r w:rsidRPr="007E58F5">
        <w:rPr>
          <w:rFonts w:ascii="宋体" w:hAnsi="宋体" w:cs="仿宋_GB2312" w:hint="eastAsia"/>
          <w:sz w:val="28"/>
          <w:szCs w:val="28"/>
        </w:rPr>
        <w:t>2、架构设计及基本功能</w:t>
      </w:r>
    </w:p>
    <w:p w14:paraId="6DEFABB2" w14:textId="77777777" w:rsidR="00A02EA3" w:rsidRPr="007E58F5" w:rsidRDefault="0092511B">
      <w:pPr>
        <w:spacing w:line="360" w:lineRule="auto"/>
        <w:ind w:firstLineChars="400" w:firstLine="1120"/>
        <w:rPr>
          <w:rFonts w:ascii="宋体" w:hAnsi="宋体" w:cs="仿宋_GB2312"/>
          <w:sz w:val="28"/>
          <w:szCs w:val="28"/>
        </w:rPr>
      </w:pPr>
      <w:r w:rsidRPr="007E58F5">
        <w:rPr>
          <w:rFonts w:ascii="宋体" w:hAnsi="宋体" w:cs="仿宋_GB2312" w:hint="eastAsia"/>
          <w:sz w:val="28"/>
          <w:szCs w:val="28"/>
        </w:rPr>
        <w:t xml:space="preserve"> </w:t>
      </w:r>
    </w:p>
    <w:p w14:paraId="1E9ABF81" w14:textId="77777777" w:rsidR="00A02EA3" w:rsidRPr="007E58F5" w:rsidRDefault="00A02EA3">
      <w:pPr>
        <w:spacing w:line="360" w:lineRule="auto"/>
        <w:ind w:left="960"/>
        <w:rPr>
          <w:rFonts w:ascii="宋体" w:hAnsi="宋体" w:cs="仿宋_GB2312"/>
          <w:sz w:val="28"/>
          <w:szCs w:val="28"/>
        </w:rPr>
      </w:pPr>
    </w:p>
    <w:p w14:paraId="31B18ACF" w14:textId="77777777" w:rsidR="00A02EA3" w:rsidRPr="007E58F5" w:rsidRDefault="00A02EA3">
      <w:pPr>
        <w:jc w:val="left"/>
        <w:rPr>
          <w:rFonts w:ascii="宋体" w:hAnsi="宋体" w:cs="仿宋_GB2312"/>
          <w:b/>
          <w:bCs/>
          <w:sz w:val="28"/>
          <w:szCs w:val="28"/>
        </w:rPr>
      </w:pPr>
    </w:p>
    <w:p w14:paraId="032703F7" w14:textId="77777777" w:rsidR="00A02EA3" w:rsidRPr="007E58F5" w:rsidRDefault="00A02EA3">
      <w:pPr>
        <w:jc w:val="left"/>
        <w:rPr>
          <w:rFonts w:ascii="宋体" w:hAnsi="宋体" w:cs="仿宋_GB2312"/>
          <w:b/>
          <w:bCs/>
          <w:sz w:val="28"/>
          <w:szCs w:val="28"/>
        </w:rPr>
      </w:pPr>
    </w:p>
    <w:p w14:paraId="0ACFC944" w14:textId="77777777" w:rsidR="00A02EA3" w:rsidRPr="007E58F5" w:rsidRDefault="00A02EA3">
      <w:pPr>
        <w:jc w:val="left"/>
        <w:rPr>
          <w:rFonts w:ascii="宋体" w:hAnsi="宋体" w:cs="仿宋_GB2312"/>
          <w:b/>
          <w:bCs/>
          <w:sz w:val="28"/>
          <w:szCs w:val="28"/>
        </w:rPr>
      </w:pPr>
    </w:p>
    <w:p w14:paraId="6068E176" w14:textId="77777777" w:rsidR="00A02EA3" w:rsidRPr="007E58F5" w:rsidRDefault="00A02EA3">
      <w:pPr>
        <w:jc w:val="left"/>
        <w:rPr>
          <w:rFonts w:ascii="宋体" w:hAnsi="宋体" w:cs="仿宋_GB2312"/>
          <w:b/>
          <w:bCs/>
          <w:sz w:val="28"/>
          <w:szCs w:val="28"/>
        </w:rPr>
      </w:pPr>
    </w:p>
    <w:p w14:paraId="329E5FB3" w14:textId="77777777" w:rsidR="00A02EA3" w:rsidRPr="007E58F5" w:rsidRDefault="00A02EA3">
      <w:pPr>
        <w:jc w:val="left"/>
        <w:rPr>
          <w:rFonts w:ascii="宋体" w:hAnsi="宋体" w:cs="仿宋_GB2312"/>
          <w:b/>
          <w:bCs/>
          <w:sz w:val="28"/>
          <w:szCs w:val="28"/>
        </w:rPr>
      </w:pPr>
    </w:p>
    <w:p w14:paraId="00CA198B" w14:textId="77777777" w:rsidR="00A02EA3" w:rsidRPr="007E58F5" w:rsidRDefault="00A02EA3">
      <w:pPr>
        <w:jc w:val="left"/>
        <w:rPr>
          <w:rFonts w:ascii="宋体" w:hAnsi="宋体" w:cs="仿宋_GB2312"/>
          <w:b/>
          <w:bCs/>
          <w:sz w:val="28"/>
          <w:szCs w:val="28"/>
        </w:rPr>
      </w:pPr>
    </w:p>
    <w:p w14:paraId="64428FDC" w14:textId="77777777" w:rsidR="00A02EA3" w:rsidRPr="007E58F5" w:rsidRDefault="00A02EA3">
      <w:pPr>
        <w:jc w:val="left"/>
        <w:rPr>
          <w:rFonts w:ascii="宋体" w:hAnsi="宋体" w:cs="仿宋_GB2312"/>
          <w:b/>
          <w:bCs/>
          <w:sz w:val="28"/>
          <w:szCs w:val="28"/>
        </w:rPr>
      </w:pPr>
    </w:p>
    <w:p w14:paraId="6895C4C3" w14:textId="77777777" w:rsidR="00A02EA3" w:rsidRPr="007E58F5" w:rsidRDefault="00A02EA3">
      <w:pPr>
        <w:jc w:val="left"/>
        <w:rPr>
          <w:rFonts w:ascii="宋体" w:hAnsi="宋体" w:cs="仿宋_GB2312"/>
          <w:b/>
          <w:bCs/>
          <w:sz w:val="28"/>
          <w:szCs w:val="28"/>
        </w:rPr>
      </w:pPr>
    </w:p>
    <w:p w14:paraId="54AA49FA" w14:textId="77777777" w:rsidR="00A02EA3" w:rsidRPr="007E58F5" w:rsidRDefault="00A02EA3">
      <w:pPr>
        <w:jc w:val="left"/>
        <w:rPr>
          <w:rFonts w:ascii="宋体" w:hAnsi="宋体" w:cs="仿宋_GB2312"/>
          <w:b/>
          <w:bCs/>
          <w:sz w:val="28"/>
          <w:szCs w:val="28"/>
        </w:rPr>
      </w:pPr>
    </w:p>
    <w:p w14:paraId="23E4CD32" w14:textId="77777777" w:rsidR="00A02EA3" w:rsidRPr="007E58F5" w:rsidRDefault="00A02EA3">
      <w:pPr>
        <w:jc w:val="left"/>
        <w:rPr>
          <w:rFonts w:ascii="宋体" w:hAnsi="宋体" w:cs="仿宋_GB2312"/>
          <w:b/>
          <w:bCs/>
          <w:sz w:val="28"/>
          <w:szCs w:val="28"/>
        </w:rPr>
      </w:pPr>
    </w:p>
    <w:p w14:paraId="1BA0B4AF" w14:textId="77777777" w:rsidR="00A02EA3" w:rsidRPr="007E58F5" w:rsidRDefault="0092511B">
      <w:pPr>
        <w:jc w:val="left"/>
        <w:rPr>
          <w:rFonts w:ascii="宋体" w:hAnsi="宋体" w:cs="仿宋_GB2312"/>
          <w:b/>
          <w:bCs/>
          <w:sz w:val="28"/>
          <w:szCs w:val="28"/>
        </w:rPr>
      </w:pPr>
      <w:bookmarkStart w:id="2" w:name="一、项目基础信息"/>
      <w:r w:rsidRPr="007E58F5">
        <w:rPr>
          <w:rFonts w:ascii="宋体" w:hAnsi="宋体" w:cs="微软雅黑" w:hint="eastAsia"/>
          <w:b/>
          <w:bCs/>
          <w:color w:val="1F497D"/>
          <w:kern w:val="1"/>
          <w:sz w:val="28"/>
          <w:szCs w:val="28"/>
        </w:rPr>
        <w:t>一、项目基础信息</w:t>
      </w:r>
    </w:p>
    <w:tbl>
      <w:tblPr>
        <w:tblStyle w:val="a6"/>
        <w:tblpPr w:leftFromText="180" w:rightFromText="180" w:vertAnchor="text" w:horzAnchor="page" w:tblpX="1785" w:tblpY="906"/>
        <w:tblOverlap w:val="never"/>
        <w:tblW w:w="0" w:type="auto"/>
        <w:tblLayout w:type="fixed"/>
        <w:tblLook w:val="04A0" w:firstRow="1" w:lastRow="0" w:firstColumn="1" w:lastColumn="0" w:noHBand="0" w:noVBand="1"/>
      </w:tblPr>
      <w:tblGrid>
        <w:gridCol w:w="2073"/>
        <w:gridCol w:w="6447"/>
      </w:tblGrid>
      <w:tr w:rsidR="00A02EA3" w:rsidRPr="007E58F5" w14:paraId="74BEAC0C" w14:textId="77777777">
        <w:trPr>
          <w:trHeight w:val="1188"/>
        </w:trPr>
        <w:tc>
          <w:tcPr>
            <w:tcW w:w="2073" w:type="dxa"/>
            <w:vAlign w:val="center"/>
          </w:tcPr>
          <w:bookmarkEnd w:id="2"/>
          <w:p w14:paraId="7F4055EB" w14:textId="77777777" w:rsidR="00A02EA3" w:rsidRPr="007E58F5" w:rsidRDefault="0092511B">
            <w:pPr>
              <w:jc w:val="center"/>
              <w:rPr>
                <w:rFonts w:ascii="宋体" w:hAnsi="宋体" w:cs="仿宋_GB2312"/>
                <w:b/>
                <w:bCs/>
                <w:kern w:val="1"/>
                <w:sz w:val="28"/>
                <w:szCs w:val="28"/>
              </w:rPr>
            </w:pPr>
            <w:r w:rsidRPr="007E58F5">
              <w:rPr>
                <w:rFonts w:ascii="宋体" w:hAnsi="宋体" w:cs="仿宋_GB2312" w:hint="eastAsia"/>
                <w:b/>
                <w:bCs/>
                <w:kern w:val="1"/>
                <w:sz w:val="28"/>
                <w:szCs w:val="28"/>
              </w:rPr>
              <w:t>项目名称</w:t>
            </w:r>
          </w:p>
        </w:tc>
        <w:tc>
          <w:tcPr>
            <w:tcW w:w="6447" w:type="dxa"/>
            <w:vAlign w:val="center"/>
          </w:tcPr>
          <w:p w14:paraId="622D08FD" w14:textId="5A0A6A21" w:rsidR="00A02EA3" w:rsidRPr="007E58F5" w:rsidRDefault="0092511B">
            <w:pPr>
              <w:jc w:val="center"/>
              <w:rPr>
                <w:rFonts w:ascii="宋体" w:hAnsi="宋体" w:cs="仿宋_GB2312"/>
                <w:b/>
                <w:bCs/>
                <w:color w:val="000000"/>
                <w:kern w:val="1"/>
                <w:sz w:val="28"/>
                <w:szCs w:val="28"/>
              </w:rPr>
            </w:pPr>
            <w:r w:rsidRPr="007E58F5">
              <w:rPr>
                <w:rFonts w:ascii="宋体" w:hAnsi="宋体" w:cs="仿宋_GB2312" w:hint="eastAsia"/>
                <w:color w:val="000000"/>
                <w:sz w:val="28"/>
                <w:szCs w:val="28"/>
              </w:rPr>
              <w:t>《</w:t>
            </w:r>
            <w:r w:rsidR="00C045AC" w:rsidRPr="007E58F5">
              <w:rPr>
                <w:rFonts w:ascii="宋体" w:hAnsi="宋体" w:cs="仿宋_GB2312" w:hint="eastAsia"/>
                <w:color w:val="000000"/>
                <w:sz w:val="28"/>
                <w:szCs w:val="28"/>
              </w:rPr>
              <w:t>基于TGAM模块的</w:t>
            </w:r>
            <w:r w:rsidR="00C045AC" w:rsidRPr="007E58F5">
              <w:rPr>
                <w:rFonts w:ascii="宋体" w:hAnsi="宋体" w:cs="宋体" w:hint="eastAsia"/>
                <w:color w:val="000000"/>
                <w:sz w:val="28"/>
                <w:szCs w:val="28"/>
              </w:rPr>
              <w:t>脑电分析及应用</w:t>
            </w:r>
            <w:r w:rsidRPr="007E58F5">
              <w:rPr>
                <w:rFonts w:ascii="宋体" w:hAnsi="宋体" w:cs="仿宋_GB2312" w:hint="eastAsia"/>
                <w:color w:val="000000"/>
                <w:sz w:val="28"/>
                <w:szCs w:val="28"/>
              </w:rPr>
              <w:t>》</w:t>
            </w:r>
          </w:p>
        </w:tc>
      </w:tr>
      <w:tr w:rsidR="00A02EA3" w:rsidRPr="007E58F5" w14:paraId="308B96E7" w14:textId="77777777">
        <w:trPr>
          <w:trHeight w:val="1188"/>
        </w:trPr>
        <w:tc>
          <w:tcPr>
            <w:tcW w:w="2073" w:type="dxa"/>
            <w:vAlign w:val="center"/>
          </w:tcPr>
          <w:p w14:paraId="51DB35E7" w14:textId="77777777" w:rsidR="00A02EA3" w:rsidRPr="007E58F5" w:rsidRDefault="0092511B">
            <w:pPr>
              <w:jc w:val="center"/>
              <w:rPr>
                <w:rFonts w:ascii="宋体" w:hAnsi="宋体" w:cs="仿宋_GB2312"/>
                <w:b/>
                <w:bCs/>
                <w:kern w:val="1"/>
                <w:sz w:val="28"/>
                <w:szCs w:val="28"/>
              </w:rPr>
            </w:pPr>
            <w:r w:rsidRPr="007E58F5">
              <w:rPr>
                <w:rFonts w:ascii="宋体" w:hAnsi="宋体" w:cs="仿宋_GB2312" w:hint="eastAsia"/>
                <w:b/>
                <w:bCs/>
                <w:kern w:val="1"/>
                <w:sz w:val="28"/>
                <w:szCs w:val="28"/>
              </w:rPr>
              <w:t>项目简称</w:t>
            </w:r>
          </w:p>
        </w:tc>
        <w:tc>
          <w:tcPr>
            <w:tcW w:w="6447" w:type="dxa"/>
            <w:vAlign w:val="center"/>
          </w:tcPr>
          <w:p w14:paraId="61AFCE56" w14:textId="389EC27D" w:rsidR="00A02EA3" w:rsidRPr="007E58F5" w:rsidRDefault="00C045AC">
            <w:pPr>
              <w:jc w:val="center"/>
              <w:rPr>
                <w:rFonts w:ascii="宋体" w:hAnsi="宋体" w:cs="仿宋_GB2312"/>
                <w:b/>
                <w:bCs/>
                <w:color w:val="000000"/>
                <w:kern w:val="1"/>
                <w:sz w:val="28"/>
                <w:szCs w:val="28"/>
              </w:rPr>
            </w:pPr>
            <w:proofErr w:type="gramStart"/>
            <w:r w:rsidRPr="007E58F5">
              <w:rPr>
                <w:rFonts w:ascii="宋体" w:hAnsi="宋体" w:cs="仿宋_GB2312" w:hint="eastAsia"/>
                <w:color w:val="000000"/>
                <w:kern w:val="1"/>
                <w:sz w:val="28"/>
                <w:szCs w:val="28"/>
              </w:rPr>
              <w:t>智声</w:t>
            </w:r>
            <w:proofErr w:type="gramEnd"/>
          </w:p>
        </w:tc>
      </w:tr>
      <w:tr w:rsidR="00A02EA3" w:rsidRPr="007E58F5" w14:paraId="32527D5A" w14:textId="77777777">
        <w:trPr>
          <w:trHeight w:val="1188"/>
        </w:trPr>
        <w:tc>
          <w:tcPr>
            <w:tcW w:w="2073" w:type="dxa"/>
            <w:vAlign w:val="center"/>
          </w:tcPr>
          <w:p w14:paraId="7628F7B4" w14:textId="77777777" w:rsidR="00A02EA3" w:rsidRPr="007E58F5" w:rsidRDefault="0092511B">
            <w:pPr>
              <w:jc w:val="center"/>
              <w:rPr>
                <w:rFonts w:ascii="宋体" w:hAnsi="宋体" w:cs="仿宋_GB2312"/>
                <w:b/>
                <w:bCs/>
                <w:kern w:val="1"/>
                <w:sz w:val="28"/>
                <w:szCs w:val="28"/>
              </w:rPr>
            </w:pPr>
            <w:r w:rsidRPr="007E58F5">
              <w:rPr>
                <w:rFonts w:ascii="宋体" w:hAnsi="宋体" w:cs="仿宋_GB2312" w:hint="eastAsia"/>
                <w:b/>
                <w:bCs/>
                <w:kern w:val="1"/>
                <w:sz w:val="28"/>
                <w:szCs w:val="28"/>
              </w:rPr>
              <w:t>所属行业</w:t>
            </w:r>
          </w:p>
        </w:tc>
        <w:tc>
          <w:tcPr>
            <w:tcW w:w="6447" w:type="dxa"/>
            <w:vAlign w:val="center"/>
          </w:tcPr>
          <w:p w14:paraId="1CB3A1CA" w14:textId="6034AAF2" w:rsidR="00A02EA3" w:rsidRPr="007E58F5" w:rsidRDefault="00C045AC">
            <w:pPr>
              <w:jc w:val="center"/>
              <w:rPr>
                <w:rFonts w:ascii="宋体" w:hAnsi="宋体" w:cs="仿宋_GB2312"/>
                <w:b/>
                <w:bCs/>
                <w:color w:val="000000"/>
                <w:kern w:val="1"/>
                <w:sz w:val="28"/>
                <w:szCs w:val="28"/>
              </w:rPr>
            </w:pPr>
            <w:r w:rsidRPr="007E58F5">
              <w:rPr>
                <w:rFonts w:ascii="宋体" w:hAnsi="宋体" w:cs="仿宋_GB2312" w:hint="eastAsia"/>
                <w:color w:val="000000"/>
                <w:kern w:val="1"/>
                <w:sz w:val="28"/>
                <w:szCs w:val="28"/>
              </w:rPr>
              <w:t>脑波智能化软件与应用</w:t>
            </w:r>
          </w:p>
        </w:tc>
      </w:tr>
      <w:tr w:rsidR="00A02EA3" w:rsidRPr="007E58F5" w14:paraId="43662C35" w14:textId="77777777">
        <w:trPr>
          <w:trHeight w:val="2070"/>
        </w:trPr>
        <w:tc>
          <w:tcPr>
            <w:tcW w:w="2073" w:type="dxa"/>
            <w:vAlign w:val="center"/>
          </w:tcPr>
          <w:p w14:paraId="219FBDAA" w14:textId="77777777" w:rsidR="00A02EA3" w:rsidRPr="007E58F5" w:rsidRDefault="0092511B">
            <w:pPr>
              <w:jc w:val="center"/>
              <w:rPr>
                <w:rFonts w:ascii="宋体" w:hAnsi="宋体" w:cs="仿宋_GB2312"/>
                <w:b/>
                <w:bCs/>
                <w:color w:val="3F3F3F"/>
                <w:kern w:val="1"/>
                <w:sz w:val="28"/>
                <w:szCs w:val="28"/>
              </w:rPr>
            </w:pPr>
            <w:r w:rsidRPr="007E58F5">
              <w:rPr>
                <w:rFonts w:ascii="宋体" w:hAnsi="宋体" w:cs="仿宋_GB2312" w:hint="eastAsia"/>
                <w:b/>
                <w:bCs/>
                <w:color w:val="3F3F3F"/>
                <w:kern w:val="1"/>
                <w:sz w:val="28"/>
                <w:szCs w:val="28"/>
              </w:rPr>
              <w:t>企业名称</w:t>
            </w:r>
          </w:p>
        </w:tc>
        <w:tc>
          <w:tcPr>
            <w:tcW w:w="6447" w:type="dxa"/>
            <w:vAlign w:val="center"/>
          </w:tcPr>
          <w:p w14:paraId="083BDFAE" w14:textId="526BB2E9" w:rsidR="00A02EA3" w:rsidRPr="007E58F5" w:rsidRDefault="00C045AC">
            <w:pPr>
              <w:jc w:val="center"/>
              <w:rPr>
                <w:rFonts w:ascii="宋体" w:hAnsi="宋体" w:cs="仿宋_GB2312"/>
                <w:kern w:val="1"/>
                <w:sz w:val="28"/>
                <w:szCs w:val="28"/>
              </w:rPr>
            </w:pPr>
            <w:proofErr w:type="gramStart"/>
            <w:r w:rsidRPr="007E58F5">
              <w:rPr>
                <w:rFonts w:ascii="宋体" w:hAnsi="宋体" w:cs="仿宋_GB2312" w:hint="eastAsia"/>
                <w:kern w:val="1"/>
                <w:sz w:val="28"/>
                <w:szCs w:val="28"/>
              </w:rPr>
              <w:t>智声</w:t>
            </w:r>
            <w:proofErr w:type="spellStart"/>
            <w:proofErr w:type="gramEnd"/>
            <w:r w:rsidRPr="007E58F5">
              <w:rPr>
                <w:rFonts w:ascii="宋体" w:hAnsi="宋体" w:cs="仿宋_GB2312" w:hint="eastAsia"/>
                <w:kern w:val="1"/>
                <w:sz w:val="28"/>
                <w:szCs w:val="28"/>
              </w:rPr>
              <w:t>W</w:t>
            </w:r>
            <w:r w:rsidRPr="007E58F5">
              <w:rPr>
                <w:rFonts w:ascii="宋体" w:hAnsi="宋体" w:cs="仿宋_GB2312"/>
                <w:kern w:val="1"/>
                <w:sz w:val="28"/>
                <w:szCs w:val="28"/>
              </w:rPr>
              <w:t>isound</w:t>
            </w:r>
            <w:proofErr w:type="spellEnd"/>
            <w:r w:rsidR="0092511B" w:rsidRPr="007E58F5">
              <w:rPr>
                <w:rFonts w:ascii="宋体" w:hAnsi="宋体" w:cs="仿宋_GB2312" w:hint="eastAsia"/>
                <w:kern w:val="1"/>
                <w:sz w:val="28"/>
                <w:szCs w:val="28"/>
              </w:rPr>
              <w:t>科技有限公司</w:t>
            </w:r>
          </w:p>
          <w:p w14:paraId="7C00BD2C" w14:textId="77777777" w:rsidR="00A02EA3" w:rsidRPr="007E58F5" w:rsidRDefault="0092511B">
            <w:pPr>
              <w:jc w:val="center"/>
              <w:rPr>
                <w:rFonts w:ascii="宋体" w:hAnsi="宋体" w:cs="仿宋_GB2312"/>
                <w:kern w:val="1"/>
                <w:sz w:val="28"/>
                <w:szCs w:val="28"/>
              </w:rPr>
            </w:pPr>
            <w:r w:rsidRPr="007E58F5">
              <w:rPr>
                <w:rFonts w:ascii="宋体" w:hAnsi="宋体" w:cs="仿宋_GB2312" w:hint="eastAsia"/>
                <w:kern w:val="1"/>
                <w:sz w:val="28"/>
                <w:szCs w:val="28"/>
              </w:rPr>
              <w:t>（拟成立公司）</w:t>
            </w:r>
          </w:p>
        </w:tc>
      </w:tr>
      <w:tr w:rsidR="00A02EA3" w:rsidRPr="007E58F5" w14:paraId="5778B2A7" w14:textId="77777777">
        <w:trPr>
          <w:trHeight w:val="3031"/>
        </w:trPr>
        <w:tc>
          <w:tcPr>
            <w:tcW w:w="2073" w:type="dxa"/>
            <w:vAlign w:val="center"/>
          </w:tcPr>
          <w:p w14:paraId="41BAC465" w14:textId="77777777" w:rsidR="00A02EA3" w:rsidRPr="007E58F5" w:rsidRDefault="0092511B">
            <w:pPr>
              <w:jc w:val="center"/>
              <w:rPr>
                <w:rFonts w:ascii="宋体" w:hAnsi="宋体" w:cs="仿宋_GB2312"/>
                <w:b/>
                <w:bCs/>
                <w:color w:val="3F3F3F"/>
                <w:kern w:val="1"/>
                <w:sz w:val="28"/>
                <w:szCs w:val="28"/>
              </w:rPr>
            </w:pPr>
            <w:r w:rsidRPr="007E58F5">
              <w:rPr>
                <w:rFonts w:ascii="宋体" w:hAnsi="宋体" w:cs="仿宋_GB2312" w:hint="eastAsia"/>
                <w:b/>
                <w:bCs/>
                <w:color w:val="3F3F3F"/>
                <w:kern w:val="1"/>
                <w:sz w:val="28"/>
                <w:szCs w:val="28"/>
              </w:rPr>
              <w:lastRenderedPageBreak/>
              <w:t>主营业务</w:t>
            </w:r>
          </w:p>
        </w:tc>
        <w:tc>
          <w:tcPr>
            <w:tcW w:w="6447" w:type="dxa"/>
            <w:vAlign w:val="center"/>
          </w:tcPr>
          <w:p w14:paraId="350D3A0C" w14:textId="351A86B9" w:rsidR="00A02EA3" w:rsidRPr="007E58F5" w:rsidRDefault="0092511B">
            <w:pPr>
              <w:rPr>
                <w:rFonts w:ascii="宋体" w:hAnsi="宋体" w:cs="仿宋_GB2312"/>
                <w:b/>
                <w:bCs/>
                <w:color w:val="3F3F3F"/>
                <w:kern w:val="1"/>
                <w:sz w:val="28"/>
                <w:szCs w:val="28"/>
              </w:rPr>
            </w:pPr>
            <w:r w:rsidRPr="007E58F5">
              <w:rPr>
                <w:rFonts w:ascii="宋体" w:hAnsi="宋体" w:cs="仿宋_GB2312" w:hint="eastAsia"/>
                <w:b/>
                <w:bCs/>
                <w:color w:val="3F3F3F"/>
                <w:kern w:val="1"/>
                <w:sz w:val="28"/>
                <w:szCs w:val="28"/>
              </w:rPr>
              <w:t xml:space="preserve">  </w:t>
            </w:r>
            <w:r w:rsidR="00CD4C37" w:rsidRPr="00CD4C37">
              <w:rPr>
                <w:rFonts w:ascii="宋体" w:hAnsi="宋体" w:cs="仿宋_GB2312" w:hint="eastAsia"/>
                <w:color w:val="3F3F3F"/>
                <w:kern w:val="1"/>
                <w:sz w:val="28"/>
                <w:szCs w:val="28"/>
              </w:rPr>
              <w:t>为用户提供一种智能化的耳机，让他们可以通过脑波的分析和软件操作实现一些人机交互的功能，满足特定市场领域的需求。同时，通过软件销售以及基于数据分析和增值服务等方式实现盈利。</w:t>
            </w:r>
          </w:p>
        </w:tc>
      </w:tr>
    </w:tbl>
    <w:p w14:paraId="4C6A97C5" w14:textId="77777777" w:rsidR="00A02EA3" w:rsidRPr="007E58F5" w:rsidRDefault="00A02EA3">
      <w:pPr>
        <w:spacing w:line="360" w:lineRule="auto"/>
        <w:rPr>
          <w:rFonts w:ascii="宋体" w:hAnsi="宋体" w:cs="仿宋_GB2312"/>
          <w:b/>
          <w:bCs/>
          <w:color w:val="3F3F3F"/>
          <w:kern w:val="1"/>
          <w:sz w:val="28"/>
          <w:szCs w:val="28"/>
        </w:rPr>
      </w:pPr>
    </w:p>
    <w:p w14:paraId="304D3802" w14:textId="77777777" w:rsidR="00A02EA3" w:rsidRPr="007E58F5" w:rsidRDefault="00A02EA3">
      <w:pPr>
        <w:spacing w:line="360" w:lineRule="auto"/>
        <w:rPr>
          <w:rFonts w:ascii="宋体" w:hAnsi="宋体" w:cs="仿宋_GB2312"/>
          <w:b/>
          <w:bCs/>
          <w:color w:val="3F3F3F"/>
          <w:kern w:val="1"/>
          <w:sz w:val="28"/>
          <w:szCs w:val="28"/>
        </w:rPr>
      </w:pPr>
    </w:p>
    <w:p w14:paraId="1D6A7D98" w14:textId="77777777" w:rsidR="00A02EA3" w:rsidRPr="007E58F5" w:rsidRDefault="00A02EA3">
      <w:pPr>
        <w:spacing w:line="360" w:lineRule="auto"/>
        <w:rPr>
          <w:rFonts w:ascii="宋体" w:hAnsi="宋体" w:cs="仿宋_GB2312"/>
          <w:b/>
          <w:bCs/>
          <w:color w:val="3F3F3F"/>
          <w:kern w:val="1"/>
          <w:sz w:val="28"/>
          <w:szCs w:val="28"/>
        </w:rPr>
      </w:pPr>
    </w:p>
    <w:p w14:paraId="1960F408" w14:textId="77777777" w:rsidR="00A02EA3" w:rsidRPr="007E58F5" w:rsidRDefault="00A02EA3">
      <w:pPr>
        <w:spacing w:line="360" w:lineRule="auto"/>
        <w:rPr>
          <w:rFonts w:ascii="宋体" w:hAnsi="宋体" w:cs="仿宋_GB2312"/>
          <w:b/>
          <w:bCs/>
          <w:color w:val="3F3F3F"/>
          <w:kern w:val="1"/>
          <w:sz w:val="28"/>
          <w:szCs w:val="28"/>
        </w:rPr>
      </w:pPr>
    </w:p>
    <w:p w14:paraId="377E9925" w14:textId="77777777" w:rsidR="00A02EA3" w:rsidRPr="007E58F5" w:rsidRDefault="00A02EA3">
      <w:pPr>
        <w:spacing w:line="360" w:lineRule="auto"/>
        <w:rPr>
          <w:rFonts w:ascii="宋体" w:hAnsi="宋体" w:cs="仿宋_GB2312"/>
          <w:b/>
          <w:bCs/>
          <w:color w:val="3F3F3F"/>
          <w:kern w:val="1"/>
          <w:sz w:val="28"/>
          <w:szCs w:val="28"/>
        </w:rPr>
      </w:pPr>
    </w:p>
    <w:tbl>
      <w:tblPr>
        <w:tblStyle w:val="a6"/>
        <w:tblpPr w:leftFromText="180" w:rightFromText="180" w:vertAnchor="text" w:horzAnchor="page" w:tblpX="2114" w:tblpY="1106"/>
        <w:tblOverlap w:val="never"/>
        <w:tblW w:w="0" w:type="auto"/>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Look w:val="04A0" w:firstRow="1" w:lastRow="0" w:firstColumn="1" w:lastColumn="0" w:noHBand="0" w:noVBand="1"/>
      </w:tblPr>
      <w:tblGrid>
        <w:gridCol w:w="1064"/>
        <w:gridCol w:w="7148"/>
      </w:tblGrid>
      <w:tr w:rsidR="00A02EA3" w:rsidRPr="007E58F5" w14:paraId="78423775" w14:textId="77777777">
        <w:trPr>
          <w:trHeight w:val="553"/>
        </w:trPr>
        <w:tc>
          <w:tcPr>
            <w:tcW w:w="1064" w:type="dxa"/>
            <w:tcBorders>
              <w:tl2br w:val="nil"/>
              <w:tr2bl w:val="nil"/>
            </w:tcBorders>
            <w:vAlign w:val="center"/>
          </w:tcPr>
          <w:p w14:paraId="0EC5E9CD" w14:textId="77777777" w:rsidR="00A02EA3" w:rsidRPr="007E58F5" w:rsidRDefault="0092511B">
            <w:pPr>
              <w:jc w:val="center"/>
              <w:rPr>
                <w:rFonts w:ascii="宋体" w:hAnsi="宋体" w:cs="仿宋_GB2312"/>
                <w:color w:val="366091"/>
                <w:kern w:val="1"/>
                <w:sz w:val="28"/>
                <w:szCs w:val="28"/>
              </w:rPr>
            </w:pPr>
            <w:r w:rsidRPr="007E58F5">
              <w:rPr>
                <w:rFonts w:ascii="宋体" w:hAnsi="宋体" w:cs="仿宋_GB2312" w:hint="eastAsia"/>
                <w:b/>
                <w:bCs/>
                <w:color w:val="366091"/>
                <w:kern w:val="1"/>
                <w:sz w:val="28"/>
                <w:szCs w:val="28"/>
              </w:rPr>
              <w:t>项目</w:t>
            </w:r>
          </w:p>
        </w:tc>
        <w:tc>
          <w:tcPr>
            <w:tcW w:w="7148" w:type="dxa"/>
            <w:tcBorders>
              <w:tl2br w:val="nil"/>
              <w:tr2bl w:val="nil"/>
            </w:tcBorders>
            <w:vAlign w:val="center"/>
          </w:tcPr>
          <w:p w14:paraId="59A70A47" w14:textId="78E94364" w:rsidR="00A02EA3" w:rsidRPr="007E58F5" w:rsidRDefault="0092511B">
            <w:pPr>
              <w:jc w:val="center"/>
              <w:rPr>
                <w:rFonts w:ascii="宋体" w:hAnsi="宋体" w:cs="仿宋_GB2312"/>
                <w:b/>
                <w:bCs/>
                <w:color w:val="3F3F3F"/>
                <w:kern w:val="1"/>
                <w:sz w:val="28"/>
                <w:szCs w:val="28"/>
              </w:rPr>
            </w:pPr>
            <w:r w:rsidRPr="007E58F5">
              <w:rPr>
                <w:rFonts w:ascii="宋体" w:hAnsi="宋体" w:cs="仿宋_GB2312" w:hint="eastAsia"/>
                <w:color w:val="000000"/>
                <w:sz w:val="28"/>
                <w:szCs w:val="28"/>
              </w:rPr>
              <w:t>《</w:t>
            </w:r>
            <w:r w:rsidR="00DA4D88" w:rsidRPr="007E58F5">
              <w:rPr>
                <w:rFonts w:ascii="宋体" w:hAnsi="宋体" w:cs="仿宋_GB2312" w:hint="eastAsia"/>
                <w:color w:val="000000"/>
                <w:sz w:val="28"/>
                <w:szCs w:val="28"/>
              </w:rPr>
              <w:t>基于TGAM模块的脑电分析及应用</w:t>
            </w:r>
            <w:r w:rsidRPr="007E58F5">
              <w:rPr>
                <w:rFonts w:ascii="宋体" w:hAnsi="宋体" w:cs="仿宋_GB2312" w:hint="eastAsia"/>
                <w:color w:val="000000"/>
                <w:sz w:val="28"/>
                <w:szCs w:val="28"/>
              </w:rPr>
              <w:t>》</w:t>
            </w:r>
          </w:p>
        </w:tc>
      </w:tr>
      <w:tr w:rsidR="00A02EA3" w:rsidRPr="007E58F5" w14:paraId="5BADF5F5" w14:textId="77777777">
        <w:trPr>
          <w:cantSplit/>
          <w:trHeight w:val="5964"/>
        </w:trPr>
        <w:tc>
          <w:tcPr>
            <w:tcW w:w="1064" w:type="dxa"/>
            <w:tcBorders>
              <w:tl2br w:val="nil"/>
              <w:tr2bl w:val="nil"/>
            </w:tcBorders>
            <w:vAlign w:val="center"/>
          </w:tcPr>
          <w:p w14:paraId="1F567266" w14:textId="77777777" w:rsidR="00A02EA3" w:rsidRPr="007E58F5" w:rsidRDefault="0092511B">
            <w:pPr>
              <w:jc w:val="center"/>
              <w:rPr>
                <w:rFonts w:ascii="宋体" w:hAnsi="宋体" w:cs="仿宋_GB2312"/>
                <w:b/>
                <w:bCs/>
                <w:color w:val="366091"/>
                <w:kern w:val="1"/>
                <w:sz w:val="28"/>
                <w:szCs w:val="28"/>
              </w:rPr>
            </w:pPr>
            <w:r w:rsidRPr="007E58F5">
              <w:rPr>
                <w:rFonts w:ascii="宋体" w:hAnsi="宋体" w:cs="仿宋_GB2312" w:hint="eastAsia"/>
                <w:b/>
                <w:bCs/>
                <w:color w:val="366091"/>
                <w:kern w:val="1"/>
                <w:sz w:val="28"/>
                <w:szCs w:val="28"/>
              </w:rPr>
              <w:t>产业</w:t>
            </w:r>
          </w:p>
          <w:p w14:paraId="526F864D" w14:textId="77777777" w:rsidR="00A02EA3" w:rsidRPr="007E58F5" w:rsidRDefault="0092511B">
            <w:pPr>
              <w:jc w:val="center"/>
              <w:rPr>
                <w:rFonts w:ascii="宋体" w:hAnsi="宋体" w:cs="仿宋_GB2312"/>
                <w:color w:val="366091"/>
                <w:kern w:val="1"/>
                <w:sz w:val="28"/>
                <w:szCs w:val="28"/>
              </w:rPr>
            </w:pPr>
            <w:r w:rsidRPr="007E58F5">
              <w:rPr>
                <w:rFonts w:ascii="宋体" w:hAnsi="宋体" w:cs="仿宋_GB2312" w:hint="eastAsia"/>
                <w:b/>
                <w:bCs/>
                <w:color w:val="366091"/>
                <w:kern w:val="1"/>
                <w:sz w:val="28"/>
                <w:szCs w:val="28"/>
              </w:rPr>
              <w:t>背景</w:t>
            </w:r>
          </w:p>
        </w:tc>
        <w:tc>
          <w:tcPr>
            <w:tcW w:w="7148" w:type="dxa"/>
            <w:tcBorders>
              <w:tl2br w:val="nil"/>
              <w:tr2bl w:val="nil"/>
            </w:tcBorders>
            <w:vAlign w:val="center"/>
          </w:tcPr>
          <w:p w14:paraId="4567BC3D" w14:textId="37AD4F3F" w:rsidR="00BE4C20" w:rsidRDefault="00BE4C20" w:rsidP="00BE4C20">
            <w:pPr>
              <w:tabs>
                <w:tab w:val="left" w:pos="4327"/>
              </w:tabs>
              <w:ind w:firstLineChars="100" w:firstLine="280"/>
              <w:jc w:val="left"/>
              <w:rPr>
                <w:rFonts w:ascii="宋体" w:hAnsi="宋体" w:cs="宋体"/>
                <w:kern w:val="1"/>
                <w:sz w:val="28"/>
                <w:szCs w:val="28"/>
              </w:rPr>
            </w:pPr>
            <w:r w:rsidRPr="00BE4C20">
              <w:rPr>
                <w:rFonts w:ascii="宋体" w:hAnsi="宋体" w:cs="宋体" w:hint="eastAsia"/>
                <w:kern w:val="1"/>
                <w:sz w:val="28"/>
                <w:szCs w:val="28"/>
              </w:rPr>
              <w:t>近年来，随着人们对健康的关注度不断提高，脑科学的研究和应用也越来越受到关注。脑电分析作为一种测量脑电活动的技术，在医疗、心理学、教育等领域有着广泛的应用，如帮助治疗失眠、抑郁症等精神疾病，辅助脑损伤康复等。</w:t>
            </w:r>
          </w:p>
          <w:p w14:paraId="59C69B38" w14:textId="333D9BCB" w:rsidR="00BE4C20" w:rsidRDefault="00BE4C20" w:rsidP="00BE4C20">
            <w:pPr>
              <w:tabs>
                <w:tab w:val="left" w:pos="4327"/>
              </w:tabs>
              <w:ind w:firstLineChars="100" w:firstLine="280"/>
              <w:jc w:val="left"/>
              <w:rPr>
                <w:rFonts w:ascii="宋体" w:hAnsi="宋体" w:cs="宋体"/>
                <w:kern w:val="1"/>
                <w:sz w:val="28"/>
                <w:szCs w:val="28"/>
              </w:rPr>
            </w:pPr>
            <w:r w:rsidRPr="00BE4C20">
              <w:rPr>
                <w:rFonts w:ascii="宋体" w:hAnsi="宋体" w:cs="宋体" w:hint="eastAsia"/>
                <w:kern w:val="1"/>
                <w:sz w:val="28"/>
                <w:szCs w:val="28"/>
              </w:rPr>
              <w:t>在音乐、娱乐领域，智能耳机产品也得到了广泛应用，如可定制化的音效、降噪等功能，以及与智能手机、智能家居等设备的互联互通等。这些功能的实现离不开各种传感器和算法技术的支持。</w:t>
            </w:r>
          </w:p>
          <w:p w14:paraId="4317C275" w14:textId="77777777" w:rsidR="00BE4C20" w:rsidRDefault="00BE4C20" w:rsidP="00BE4C20">
            <w:pPr>
              <w:tabs>
                <w:tab w:val="left" w:pos="4327"/>
              </w:tabs>
              <w:ind w:firstLineChars="100" w:firstLine="280"/>
              <w:jc w:val="left"/>
              <w:rPr>
                <w:rFonts w:ascii="宋体" w:hAnsi="宋体" w:cs="宋体"/>
                <w:kern w:val="1"/>
                <w:sz w:val="28"/>
                <w:szCs w:val="28"/>
              </w:rPr>
            </w:pPr>
            <w:r w:rsidRPr="00BE4C20">
              <w:rPr>
                <w:rFonts w:ascii="宋体" w:hAnsi="宋体" w:cs="宋体" w:hint="eastAsia"/>
                <w:kern w:val="1"/>
                <w:sz w:val="28"/>
                <w:szCs w:val="28"/>
              </w:rPr>
              <w:lastRenderedPageBreak/>
              <w:t>而将脑电分析技术与智能耳机产品相结合，可以帮助用户更好地理解和管理自身的脑电活动，实现一系列个性化的脑电应用。例如，基于脑电分析的压力测试和放松训练、提高专注力的训练等。这样的产品可以满足人们越来越重视身心健康的需求，也可以作为一种新兴的音乐、娱乐产品，拓展市场空间。</w:t>
            </w:r>
          </w:p>
          <w:p w14:paraId="6C5DAB75" w14:textId="4DB58DE2" w:rsidR="00BE4C20" w:rsidRDefault="00BE4C20" w:rsidP="00BE4C20">
            <w:pPr>
              <w:tabs>
                <w:tab w:val="left" w:pos="4327"/>
              </w:tabs>
              <w:ind w:firstLineChars="100" w:firstLine="280"/>
              <w:jc w:val="left"/>
              <w:rPr>
                <w:rFonts w:ascii="宋体" w:hAnsi="宋体" w:cs="宋体"/>
                <w:kern w:val="1"/>
                <w:sz w:val="28"/>
                <w:szCs w:val="28"/>
              </w:rPr>
            </w:pPr>
            <w:r w:rsidRPr="00BE4C20">
              <w:rPr>
                <w:rFonts w:ascii="宋体" w:hAnsi="宋体" w:cs="宋体" w:hint="eastAsia"/>
                <w:kern w:val="1"/>
                <w:sz w:val="28"/>
                <w:szCs w:val="28"/>
              </w:rPr>
              <w:t>基于TGAM模块的脑电分析及应用耳机产品，结合了脑电分析技术和智能耳机产品的优势，是一种创新的脑电分析产品。通过该产品，用户可以实时监测自身的脑电活动，了解自己的脑电状态，得到专业的分析和训练建议，实现个性化的脑电管理。同时，该产品也具备智能耳机产品的各种功能，如可定制化的音效、降噪</w:t>
            </w:r>
            <w:r>
              <w:rPr>
                <w:rFonts w:ascii="宋体" w:hAnsi="宋体" w:cs="宋体" w:hint="eastAsia"/>
                <w:kern w:val="1"/>
                <w:sz w:val="28"/>
                <w:szCs w:val="28"/>
              </w:rPr>
              <w:t>、将脑电转换成一些可行化操作</w:t>
            </w:r>
            <w:r w:rsidRPr="00BE4C20">
              <w:rPr>
                <w:rFonts w:ascii="宋体" w:hAnsi="宋体" w:cs="宋体" w:hint="eastAsia"/>
                <w:kern w:val="1"/>
                <w:sz w:val="28"/>
                <w:szCs w:val="28"/>
              </w:rPr>
              <w:t>等，以及与智能手机、智能家居等设备的互联互通等。</w:t>
            </w:r>
          </w:p>
          <w:p w14:paraId="3B08CD04" w14:textId="4ECB67E5" w:rsidR="00A02EA3" w:rsidRPr="007E58F5" w:rsidRDefault="00BE4C20" w:rsidP="00BE4C20">
            <w:pPr>
              <w:tabs>
                <w:tab w:val="left" w:pos="4327"/>
              </w:tabs>
              <w:ind w:firstLineChars="100" w:firstLine="280"/>
              <w:jc w:val="left"/>
              <w:rPr>
                <w:rFonts w:ascii="宋体" w:hAnsi="宋体" w:cs="宋体"/>
                <w:kern w:val="1"/>
                <w:sz w:val="28"/>
                <w:szCs w:val="28"/>
              </w:rPr>
            </w:pPr>
            <w:r w:rsidRPr="00BE4C20">
              <w:rPr>
                <w:rFonts w:ascii="宋体" w:hAnsi="宋体" w:cs="宋体" w:hint="eastAsia"/>
                <w:kern w:val="1"/>
                <w:sz w:val="28"/>
                <w:szCs w:val="28"/>
              </w:rPr>
              <w:t>该产品的推出，可以为用户提供更加全面、便捷的脑电管理方案，也可以作为一种新兴的音乐、娱乐产品，拓展市场空间。</w:t>
            </w:r>
          </w:p>
        </w:tc>
      </w:tr>
      <w:tr w:rsidR="00A02EA3" w:rsidRPr="007E58F5" w14:paraId="0685E325" w14:textId="77777777">
        <w:trPr>
          <w:cantSplit/>
          <w:trHeight w:val="5518"/>
        </w:trPr>
        <w:tc>
          <w:tcPr>
            <w:tcW w:w="1064" w:type="dxa"/>
            <w:tcBorders>
              <w:tl2br w:val="nil"/>
              <w:tr2bl w:val="nil"/>
            </w:tcBorders>
            <w:vAlign w:val="center"/>
          </w:tcPr>
          <w:p w14:paraId="3BC19A3C" w14:textId="77777777" w:rsidR="00A02EA3" w:rsidRPr="007E58F5" w:rsidRDefault="0092511B">
            <w:pPr>
              <w:jc w:val="center"/>
              <w:rPr>
                <w:rFonts w:ascii="宋体" w:hAnsi="宋体" w:cs="仿宋_GB2312"/>
                <w:b/>
                <w:bCs/>
                <w:color w:val="366091"/>
                <w:kern w:val="1"/>
                <w:sz w:val="28"/>
                <w:szCs w:val="28"/>
              </w:rPr>
            </w:pPr>
            <w:r w:rsidRPr="007E58F5">
              <w:rPr>
                <w:rFonts w:ascii="宋体" w:hAnsi="宋体" w:cs="仿宋_GB2312" w:hint="eastAsia"/>
                <w:b/>
                <w:bCs/>
                <w:color w:val="366091"/>
                <w:kern w:val="1"/>
                <w:sz w:val="28"/>
                <w:szCs w:val="28"/>
              </w:rPr>
              <w:lastRenderedPageBreak/>
              <w:t>市场</w:t>
            </w:r>
          </w:p>
          <w:p w14:paraId="0D46CEA9" w14:textId="77777777" w:rsidR="00A02EA3" w:rsidRPr="007E58F5" w:rsidRDefault="0092511B">
            <w:pPr>
              <w:jc w:val="center"/>
              <w:rPr>
                <w:rFonts w:ascii="宋体" w:hAnsi="宋体" w:cs="仿宋_GB2312"/>
                <w:b/>
                <w:bCs/>
                <w:color w:val="366091"/>
                <w:kern w:val="1"/>
                <w:sz w:val="28"/>
                <w:szCs w:val="28"/>
              </w:rPr>
            </w:pPr>
            <w:r w:rsidRPr="007E58F5">
              <w:rPr>
                <w:rFonts w:ascii="宋体" w:hAnsi="宋体" w:cs="仿宋_GB2312" w:hint="eastAsia"/>
                <w:b/>
                <w:bCs/>
                <w:color w:val="366091"/>
                <w:kern w:val="1"/>
                <w:sz w:val="28"/>
                <w:szCs w:val="28"/>
              </w:rPr>
              <w:t>竞争</w:t>
            </w:r>
          </w:p>
          <w:p w14:paraId="7072DB38" w14:textId="77777777" w:rsidR="00A02EA3" w:rsidRPr="007E58F5" w:rsidRDefault="0092511B">
            <w:pPr>
              <w:jc w:val="center"/>
              <w:rPr>
                <w:rFonts w:ascii="宋体" w:hAnsi="宋体" w:cs="仿宋_GB2312"/>
                <w:b/>
                <w:bCs/>
                <w:color w:val="366091"/>
                <w:kern w:val="1"/>
                <w:sz w:val="28"/>
                <w:szCs w:val="28"/>
              </w:rPr>
            </w:pPr>
            <w:r w:rsidRPr="007E58F5">
              <w:rPr>
                <w:rFonts w:ascii="宋体" w:hAnsi="宋体" w:cs="仿宋_GB2312" w:hint="eastAsia"/>
                <w:b/>
                <w:bCs/>
                <w:color w:val="366091"/>
                <w:kern w:val="1"/>
                <w:sz w:val="28"/>
                <w:szCs w:val="28"/>
              </w:rPr>
              <w:t>环境</w:t>
            </w:r>
          </w:p>
        </w:tc>
        <w:tc>
          <w:tcPr>
            <w:tcW w:w="7148" w:type="dxa"/>
            <w:tcBorders>
              <w:tl2br w:val="nil"/>
              <w:tr2bl w:val="nil"/>
            </w:tcBorders>
            <w:vAlign w:val="center"/>
          </w:tcPr>
          <w:p w14:paraId="3C8CDBE0" w14:textId="3BF3466F" w:rsidR="00BE4C20" w:rsidRDefault="00BE4C20">
            <w:pPr>
              <w:ind w:firstLineChars="200" w:firstLine="560"/>
              <w:jc w:val="left"/>
              <w:rPr>
                <w:rFonts w:ascii="宋体" w:hAnsi="宋体" w:cs="宋体"/>
                <w:kern w:val="1"/>
                <w:sz w:val="28"/>
                <w:szCs w:val="28"/>
              </w:rPr>
            </w:pPr>
            <w:r w:rsidRPr="00BE4C20">
              <w:rPr>
                <w:rFonts w:ascii="宋体" w:hAnsi="宋体" w:cs="宋体" w:hint="eastAsia"/>
                <w:kern w:val="1"/>
                <w:sz w:val="28"/>
                <w:szCs w:val="28"/>
              </w:rPr>
              <w:t>随着人们对健康和生活质量的重视，智能健康产品市场越来越受到关注。在智能耳机市场上，随着移动互联网的发展和人们生活水平的提高，市场需求不断增加。市场上存在着</w:t>
            </w:r>
            <w:r w:rsidR="00CD4C37">
              <w:rPr>
                <w:rFonts w:ascii="宋体" w:hAnsi="宋体" w:cs="宋体" w:hint="eastAsia"/>
                <w:kern w:val="1"/>
                <w:sz w:val="28"/>
                <w:szCs w:val="28"/>
              </w:rPr>
              <w:t>潜在的</w:t>
            </w:r>
            <w:r w:rsidRPr="00BE4C20">
              <w:rPr>
                <w:rFonts w:ascii="宋体" w:hAnsi="宋体" w:cs="宋体" w:hint="eastAsia"/>
                <w:kern w:val="1"/>
                <w:sz w:val="28"/>
                <w:szCs w:val="28"/>
              </w:rPr>
              <w:t>竞争对手，比如苹果、三星、索尼等知名品牌，</w:t>
            </w:r>
            <w:r w:rsidR="00CD4C37">
              <w:rPr>
                <w:rFonts w:ascii="宋体" w:hAnsi="宋体" w:cs="宋体" w:hint="eastAsia"/>
                <w:kern w:val="1"/>
                <w:sz w:val="28"/>
                <w:szCs w:val="28"/>
              </w:rPr>
              <w:t>他们未来也将走向智能化一列</w:t>
            </w:r>
            <w:r w:rsidRPr="00BE4C20">
              <w:rPr>
                <w:rFonts w:ascii="宋体" w:hAnsi="宋体" w:cs="宋体" w:hint="eastAsia"/>
                <w:kern w:val="1"/>
                <w:sz w:val="28"/>
                <w:szCs w:val="28"/>
              </w:rPr>
              <w:t>。</w:t>
            </w:r>
            <w:r w:rsidR="00CD4C37">
              <w:rPr>
                <w:rFonts w:ascii="宋体" w:hAnsi="宋体" w:cs="宋体" w:hint="eastAsia"/>
                <w:kern w:val="1"/>
                <w:sz w:val="28"/>
                <w:szCs w:val="28"/>
              </w:rPr>
              <w:t>目前市场上有</w:t>
            </w:r>
            <w:r w:rsidRPr="00BE4C20">
              <w:rPr>
                <w:rFonts w:ascii="宋体" w:hAnsi="宋体" w:cs="宋体" w:hint="eastAsia"/>
                <w:kern w:val="1"/>
                <w:sz w:val="28"/>
                <w:szCs w:val="28"/>
              </w:rPr>
              <w:t>些产品</w:t>
            </w:r>
            <w:r w:rsidR="00CD4C37">
              <w:rPr>
                <w:rFonts w:ascii="宋体" w:hAnsi="宋体" w:cs="宋体" w:hint="eastAsia"/>
                <w:kern w:val="1"/>
                <w:sz w:val="28"/>
                <w:szCs w:val="28"/>
              </w:rPr>
              <w:t>已经</w:t>
            </w:r>
            <w:r w:rsidRPr="00BE4C20">
              <w:rPr>
                <w:rFonts w:ascii="宋体" w:hAnsi="宋体" w:cs="宋体" w:hint="eastAsia"/>
                <w:kern w:val="1"/>
                <w:sz w:val="28"/>
                <w:szCs w:val="28"/>
              </w:rPr>
              <w:t>具有语音识别、降噪、运动追踪等功能，能够满足消费者的基本需求。</w:t>
            </w:r>
          </w:p>
          <w:p w14:paraId="70762078" w14:textId="23966591" w:rsidR="00BE4C20" w:rsidRDefault="00BE4C20">
            <w:pPr>
              <w:ind w:firstLineChars="200" w:firstLine="560"/>
              <w:jc w:val="left"/>
              <w:rPr>
                <w:rFonts w:ascii="宋体" w:hAnsi="宋体" w:cs="宋体"/>
                <w:kern w:val="1"/>
                <w:sz w:val="28"/>
                <w:szCs w:val="28"/>
              </w:rPr>
            </w:pPr>
            <w:r w:rsidRPr="00BE4C20">
              <w:rPr>
                <w:rFonts w:ascii="宋体" w:hAnsi="宋体" w:cs="宋体" w:hint="eastAsia"/>
                <w:kern w:val="1"/>
                <w:sz w:val="28"/>
                <w:szCs w:val="28"/>
              </w:rPr>
              <w:t>而基于TGAM模块的脑电分析及应用耳机产品具有独特的功能，能够提供更加个性化的健康解决方案</w:t>
            </w:r>
            <w:r>
              <w:rPr>
                <w:rFonts w:ascii="宋体" w:hAnsi="宋体" w:cs="宋体" w:hint="eastAsia"/>
                <w:kern w:val="1"/>
                <w:sz w:val="28"/>
                <w:szCs w:val="28"/>
              </w:rPr>
              <w:t>且能通过脑波感应达到一些简单的交互操作</w:t>
            </w:r>
            <w:r w:rsidRPr="00BE4C20">
              <w:rPr>
                <w:rFonts w:ascii="宋体" w:hAnsi="宋体" w:cs="宋体" w:hint="eastAsia"/>
                <w:kern w:val="1"/>
                <w:sz w:val="28"/>
                <w:szCs w:val="28"/>
              </w:rPr>
              <w:t>，满足不同人群的需求。该产品目前处于开发和推广阶段，还没有在市场上进行大规模的推广和销售，需要进行有效的市场营销和品牌推广，以吸引消费者的关注和购买意愿。</w:t>
            </w:r>
          </w:p>
          <w:p w14:paraId="7C37DF7E" w14:textId="79BB1CE0" w:rsidR="00A02EA3" w:rsidRPr="007E58F5" w:rsidRDefault="00BE4C20">
            <w:pPr>
              <w:ind w:firstLineChars="200" w:firstLine="560"/>
              <w:jc w:val="left"/>
              <w:rPr>
                <w:rFonts w:ascii="宋体" w:hAnsi="宋体" w:cs="仿宋_GB2312"/>
                <w:b/>
                <w:bCs/>
                <w:color w:val="366091"/>
                <w:kern w:val="1"/>
                <w:sz w:val="28"/>
                <w:szCs w:val="28"/>
              </w:rPr>
            </w:pPr>
            <w:r w:rsidRPr="00BE4C20">
              <w:rPr>
                <w:rFonts w:ascii="宋体" w:hAnsi="宋体" w:cs="宋体" w:hint="eastAsia"/>
                <w:kern w:val="1"/>
                <w:sz w:val="28"/>
                <w:szCs w:val="28"/>
              </w:rPr>
              <w:t>此外，该产品在脑电分析方面具有较高的技术含量和创新性，但在产品价格方面</w:t>
            </w:r>
            <w:r>
              <w:rPr>
                <w:rFonts w:ascii="宋体" w:hAnsi="宋体" w:cs="宋体" w:hint="eastAsia"/>
                <w:kern w:val="1"/>
                <w:sz w:val="28"/>
                <w:szCs w:val="28"/>
              </w:rPr>
              <w:t>略微高于一些产品</w:t>
            </w:r>
            <w:r w:rsidRPr="00BE4C20">
              <w:rPr>
                <w:rFonts w:ascii="宋体" w:hAnsi="宋体" w:cs="宋体" w:hint="eastAsia"/>
                <w:kern w:val="1"/>
                <w:sz w:val="28"/>
                <w:szCs w:val="28"/>
              </w:rPr>
              <w:t>，</w:t>
            </w:r>
            <w:r>
              <w:rPr>
                <w:rFonts w:ascii="宋体" w:hAnsi="宋体" w:cs="宋体" w:hint="eastAsia"/>
                <w:kern w:val="1"/>
                <w:sz w:val="28"/>
                <w:szCs w:val="28"/>
              </w:rPr>
              <w:t>也因此</w:t>
            </w:r>
            <w:r w:rsidRPr="00BE4C20">
              <w:rPr>
                <w:rFonts w:ascii="宋体" w:hAnsi="宋体" w:cs="宋体" w:hint="eastAsia"/>
                <w:kern w:val="1"/>
                <w:sz w:val="28"/>
                <w:szCs w:val="28"/>
              </w:rPr>
              <w:t>面临着与其他品牌的价格竞争的压力。因此，在产品设计和营销策略方面，需要</w:t>
            </w:r>
            <w:r>
              <w:rPr>
                <w:rFonts w:ascii="宋体" w:hAnsi="宋体" w:cs="宋体" w:hint="eastAsia"/>
                <w:kern w:val="1"/>
                <w:sz w:val="28"/>
                <w:szCs w:val="28"/>
              </w:rPr>
              <w:t>不断</w:t>
            </w:r>
            <w:r w:rsidRPr="00BE4C20">
              <w:rPr>
                <w:rFonts w:ascii="宋体" w:hAnsi="宋体" w:cs="宋体" w:hint="eastAsia"/>
                <w:kern w:val="1"/>
                <w:sz w:val="28"/>
                <w:szCs w:val="28"/>
              </w:rPr>
              <w:t>提高产品的附加值和竞争力，吸引消费者的购买意愿，并且需要不断改进产品，提高产品性能和用户体验，以保持竞争优势。</w:t>
            </w:r>
          </w:p>
        </w:tc>
      </w:tr>
    </w:tbl>
    <w:p w14:paraId="5967AFC6" w14:textId="77777777" w:rsidR="00A02EA3" w:rsidRPr="007E58F5" w:rsidRDefault="0092511B">
      <w:pPr>
        <w:jc w:val="left"/>
        <w:rPr>
          <w:rFonts w:ascii="宋体" w:hAnsi="宋体" w:cs="微软雅黑"/>
          <w:b/>
          <w:bCs/>
          <w:color w:val="1F497D"/>
          <w:kern w:val="1"/>
          <w:sz w:val="28"/>
          <w:szCs w:val="28"/>
        </w:rPr>
      </w:pPr>
      <w:bookmarkStart w:id="3" w:name="二、项目的产业背景和市场竞争环境"/>
      <w:r w:rsidRPr="007E58F5">
        <w:rPr>
          <w:rFonts w:ascii="宋体" w:hAnsi="宋体" w:cs="微软雅黑" w:hint="eastAsia"/>
          <w:b/>
          <w:bCs/>
          <w:color w:val="1F497D"/>
          <w:kern w:val="1"/>
          <w:sz w:val="28"/>
          <w:szCs w:val="28"/>
        </w:rPr>
        <w:t>二、项目的产业背景和市场竞争环境</w:t>
      </w:r>
      <w:bookmarkEnd w:id="3"/>
    </w:p>
    <w:p w14:paraId="79CF14A5" w14:textId="77777777" w:rsidR="00A02EA3" w:rsidRPr="007E58F5" w:rsidRDefault="0092511B">
      <w:pPr>
        <w:jc w:val="left"/>
        <w:rPr>
          <w:rFonts w:ascii="宋体" w:hAnsi="宋体" w:cs="微软雅黑"/>
          <w:b/>
          <w:bCs/>
          <w:color w:val="1F497D"/>
          <w:kern w:val="1"/>
          <w:sz w:val="28"/>
          <w:szCs w:val="28"/>
        </w:rPr>
      </w:pPr>
      <w:bookmarkStart w:id="4" w:name="三、团队介绍"/>
      <w:r w:rsidRPr="007E58F5">
        <w:rPr>
          <w:rFonts w:ascii="宋体" w:hAnsi="宋体" w:cs="微软雅黑" w:hint="eastAsia"/>
          <w:b/>
          <w:bCs/>
          <w:color w:val="1F497D"/>
          <w:kern w:val="1"/>
          <w:sz w:val="28"/>
          <w:szCs w:val="28"/>
        </w:rPr>
        <w:t>三、团队介绍</w:t>
      </w:r>
    </w:p>
    <w:bookmarkEnd w:id="4"/>
    <w:p w14:paraId="77DC19E5" w14:textId="77777777" w:rsidR="00A02EA3" w:rsidRPr="007E58F5" w:rsidRDefault="00A02EA3">
      <w:pPr>
        <w:jc w:val="left"/>
        <w:rPr>
          <w:rFonts w:ascii="宋体" w:hAnsi="宋体" w:cs="微软雅黑" w:hint="eastAsia"/>
          <w:b/>
          <w:bCs/>
          <w:color w:val="1F497D"/>
          <w:kern w:val="1"/>
          <w:sz w:val="28"/>
          <w:szCs w:val="28"/>
        </w:rPr>
      </w:pPr>
    </w:p>
    <w:p w14:paraId="51DA6D10" w14:textId="77777777" w:rsidR="00A02EA3" w:rsidRPr="007E58F5" w:rsidRDefault="0092511B">
      <w:pPr>
        <w:jc w:val="left"/>
        <w:rPr>
          <w:rFonts w:ascii="宋体" w:hAnsi="宋体" w:cs="微软雅黑"/>
          <w:b/>
          <w:bCs/>
          <w:color w:val="1F497D"/>
          <w:kern w:val="1"/>
          <w:sz w:val="28"/>
          <w:szCs w:val="28"/>
        </w:rPr>
      </w:pPr>
      <w:bookmarkStart w:id="5" w:name="四、项目简介"/>
      <w:r w:rsidRPr="007E58F5">
        <w:rPr>
          <w:rFonts w:ascii="宋体" w:hAnsi="宋体" w:cs="微软雅黑" w:hint="eastAsia"/>
          <w:b/>
          <w:bCs/>
          <w:color w:val="1F497D"/>
          <w:kern w:val="1"/>
          <w:sz w:val="28"/>
          <w:szCs w:val="28"/>
        </w:rPr>
        <w:lastRenderedPageBreak/>
        <w:t>四、项目简介</w:t>
      </w:r>
    </w:p>
    <w:p w14:paraId="4396D6DA" w14:textId="77777777" w:rsidR="00A02EA3" w:rsidRPr="007E58F5" w:rsidRDefault="0092511B">
      <w:pPr>
        <w:ind w:firstLineChars="100" w:firstLine="281"/>
        <w:jc w:val="left"/>
        <w:rPr>
          <w:rFonts w:ascii="宋体" w:hAnsi="宋体" w:cs="微软雅黑"/>
          <w:b/>
          <w:bCs/>
          <w:color w:val="1F497D"/>
          <w:kern w:val="1"/>
          <w:sz w:val="28"/>
          <w:szCs w:val="28"/>
        </w:rPr>
      </w:pPr>
      <w:bookmarkStart w:id="6" w:name="概述"/>
      <w:bookmarkEnd w:id="5"/>
      <w:r w:rsidRPr="007E58F5">
        <w:rPr>
          <w:rFonts w:ascii="宋体" w:hAnsi="宋体" w:cs="微软雅黑" w:hint="eastAsia"/>
          <w:b/>
          <w:bCs/>
          <w:color w:val="1F497D"/>
          <w:kern w:val="1"/>
          <w:sz w:val="28"/>
          <w:szCs w:val="28"/>
        </w:rPr>
        <w:t>1、概述</w:t>
      </w:r>
    </w:p>
    <w:bookmarkEnd w:id="6"/>
    <w:p w14:paraId="0CBD5372" w14:textId="556751BF" w:rsidR="00A02EA3" w:rsidRPr="007E58F5" w:rsidRDefault="0092511B">
      <w:pPr>
        <w:ind w:firstLine="640"/>
        <w:jc w:val="left"/>
        <w:rPr>
          <w:rFonts w:ascii="宋体" w:hAnsi="宋体" w:cs="仿宋_GB2312"/>
          <w:color w:val="3F3F3F"/>
          <w:kern w:val="1"/>
          <w:sz w:val="28"/>
          <w:szCs w:val="28"/>
        </w:rPr>
      </w:pPr>
      <w:r w:rsidRPr="007E58F5">
        <w:rPr>
          <w:rFonts w:ascii="宋体" w:hAnsi="宋体" w:cs="仿宋_GB2312" w:hint="eastAsia"/>
          <w:b/>
          <w:bCs/>
          <w:sz w:val="28"/>
          <w:szCs w:val="28"/>
        </w:rPr>
        <w:t>·</w:t>
      </w:r>
      <w:r w:rsidRPr="007E58F5">
        <w:rPr>
          <w:rFonts w:ascii="宋体" w:hAnsi="宋体" w:cs="仿宋_GB2312" w:hint="eastAsia"/>
          <w:b/>
          <w:bCs/>
          <w:color w:val="3F3F3F"/>
          <w:kern w:val="1"/>
          <w:sz w:val="28"/>
          <w:szCs w:val="28"/>
        </w:rPr>
        <w:t>项目全称为《</w:t>
      </w:r>
      <w:r w:rsidR="00607295">
        <w:rPr>
          <w:rFonts w:ascii="宋体" w:hAnsi="宋体" w:cs="仿宋_GB2312" w:hint="eastAsia"/>
          <w:b/>
          <w:bCs/>
          <w:color w:val="3F3F3F"/>
          <w:kern w:val="1"/>
          <w:sz w:val="28"/>
          <w:szCs w:val="28"/>
        </w:rPr>
        <w:t>基于TGAM模块的脑电分析及应用</w:t>
      </w:r>
      <w:r w:rsidRPr="007E58F5">
        <w:rPr>
          <w:rFonts w:ascii="宋体" w:hAnsi="宋体" w:cs="仿宋_GB2312" w:hint="eastAsia"/>
          <w:b/>
          <w:bCs/>
          <w:color w:val="3F3F3F"/>
          <w:kern w:val="1"/>
          <w:sz w:val="28"/>
          <w:szCs w:val="28"/>
        </w:rPr>
        <w:t>》</w:t>
      </w:r>
      <w:r w:rsidRPr="007E58F5">
        <w:rPr>
          <w:rFonts w:ascii="宋体" w:hAnsi="宋体" w:cs="仿宋_GB2312" w:hint="eastAsia"/>
          <w:color w:val="3F3F3F"/>
          <w:kern w:val="1"/>
          <w:sz w:val="28"/>
          <w:szCs w:val="28"/>
        </w:rPr>
        <w:t>；</w:t>
      </w:r>
    </w:p>
    <w:p w14:paraId="5637059E" w14:textId="79CC69FE" w:rsidR="00A02EA3" w:rsidRPr="007E58F5" w:rsidRDefault="0092511B">
      <w:pPr>
        <w:ind w:firstLine="640"/>
        <w:jc w:val="left"/>
        <w:rPr>
          <w:rFonts w:ascii="宋体" w:hAnsi="宋体" w:cs="仿宋_GB2312"/>
          <w:color w:val="3F3F3F"/>
          <w:kern w:val="1"/>
          <w:sz w:val="28"/>
          <w:szCs w:val="28"/>
        </w:rPr>
      </w:pPr>
      <w:r w:rsidRPr="007E58F5">
        <w:rPr>
          <w:rFonts w:ascii="宋体" w:hAnsi="宋体" w:cs="仿宋_GB2312" w:hint="eastAsia"/>
          <w:b/>
          <w:bCs/>
          <w:sz w:val="28"/>
          <w:szCs w:val="28"/>
        </w:rPr>
        <w:t>·</w:t>
      </w:r>
      <w:r w:rsidRPr="007E58F5">
        <w:rPr>
          <w:rFonts w:ascii="宋体" w:hAnsi="宋体" w:cs="仿宋_GB2312" w:hint="eastAsia"/>
          <w:color w:val="3F3F3F"/>
          <w:kern w:val="1"/>
          <w:sz w:val="28"/>
          <w:szCs w:val="28"/>
        </w:rPr>
        <w:t>简称：</w:t>
      </w:r>
      <w:proofErr w:type="gramStart"/>
      <w:r w:rsidR="00CD4C37" w:rsidRPr="007E58F5">
        <w:rPr>
          <w:rFonts w:ascii="宋体" w:hAnsi="宋体" w:cs="仿宋_GB2312" w:hint="eastAsia"/>
          <w:kern w:val="1"/>
          <w:sz w:val="28"/>
          <w:szCs w:val="28"/>
        </w:rPr>
        <w:t>智声</w:t>
      </w:r>
      <w:proofErr w:type="spellStart"/>
      <w:proofErr w:type="gramEnd"/>
      <w:r w:rsidR="00CD4C37" w:rsidRPr="007E58F5">
        <w:rPr>
          <w:rFonts w:ascii="宋体" w:hAnsi="宋体" w:cs="仿宋_GB2312" w:hint="eastAsia"/>
          <w:kern w:val="1"/>
          <w:sz w:val="28"/>
          <w:szCs w:val="28"/>
        </w:rPr>
        <w:t>W</w:t>
      </w:r>
      <w:r w:rsidR="00CD4C37" w:rsidRPr="007E58F5">
        <w:rPr>
          <w:rFonts w:ascii="宋体" w:hAnsi="宋体" w:cs="仿宋_GB2312"/>
          <w:kern w:val="1"/>
          <w:sz w:val="28"/>
          <w:szCs w:val="28"/>
        </w:rPr>
        <w:t>isound</w:t>
      </w:r>
      <w:proofErr w:type="spellEnd"/>
      <w:r w:rsidRPr="007E58F5">
        <w:rPr>
          <w:rFonts w:ascii="宋体" w:hAnsi="宋体" w:cs="仿宋_GB2312" w:hint="eastAsia"/>
          <w:color w:val="3F3F3F"/>
          <w:kern w:val="1"/>
          <w:sz w:val="28"/>
          <w:szCs w:val="28"/>
        </w:rPr>
        <w:t>；</w:t>
      </w:r>
    </w:p>
    <w:p w14:paraId="17DF6A00" w14:textId="03721C6B" w:rsidR="00A02EA3" w:rsidRPr="007E58F5" w:rsidRDefault="0092511B">
      <w:pPr>
        <w:ind w:firstLine="640"/>
        <w:jc w:val="left"/>
        <w:rPr>
          <w:rFonts w:ascii="宋体" w:hAnsi="宋体" w:cs="仿宋_GB2312"/>
          <w:color w:val="3F3F3F"/>
          <w:kern w:val="1"/>
          <w:sz w:val="28"/>
          <w:szCs w:val="28"/>
        </w:rPr>
      </w:pPr>
      <w:r w:rsidRPr="007E58F5">
        <w:rPr>
          <w:rFonts w:ascii="宋体" w:hAnsi="宋体" w:cs="仿宋_GB2312" w:hint="eastAsia"/>
          <w:b/>
          <w:bCs/>
          <w:sz w:val="28"/>
          <w:szCs w:val="28"/>
        </w:rPr>
        <w:t>·</w:t>
      </w:r>
      <w:r w:rsidRPr="007E58F5">
        <w:rPr>
          <w:rFonts w:ascii="宋体" w:hAnsi="宋体" w:cs="仿宋_GB2312" w:hint="eastAsia"/>
          <w:color w:val="3F3F3F"/>
          <w:kern w:val="1"/>
          <w:sz w:val="28"/>
          <w:szCs w:val="28"/>
        </w:rPr>
        <w:t>英文名称：</w:t>
      </w:r>
      <w:proofErr w:type="spellStart"/>
      <w:r w:rsidR="00CD4C37" w:rsidRPr="007E58F5">
        <w:rPr>
          <w:rFonts w:ascii="宋体" w:hAnsi="宋体" w:cs="仿宋_GB2312" w:hint="eastAsia"/>
          <w:kern w:val="1"/>
          <w:sz w:val="28"/>
          <w:szCs w:val="28"/>
        </w:rPr>
        <w:t>W</w:t>
      </w:r>
      <w:r w:rsidR="00CD4C37" w:rsidRPr="007E58F5">
        <w:rPr>
          <w:rFonts w:ascii="宋体" w:hAnsi="宋体" w:cs="仿宋_GB2312"/>
          <w:kern w:val="1"/>
          <w:sz w:val="28"/>
          <w:szCs w:val="28"/>
        </w:rPr>
        <w:t>isound</w:t>
      </w:r>
      <w:proofErr w:type="spellEnd"/>
      <w:r w:rsidRPr="007E58F5">
        <w:rPr>
          <w:rFonts w:ascii="宋体" w:hAnsi="宋体" w:cs="仿宋_GB2312" w:hint="eastAsia"/>
          <w:color w:val="3F3F3F"/>
          <w:kern w:val="1"/>
          <w:sz w:val="28"/>
          <w:szCs w:val="28"/>
        </w:rPr>
        <w:t>；</w:t>
      </w:r>
    </w:p>
    <w:p w14:paraId="37D90133" w14:textId="78703132" w:rsidR="003D26DF" w:rsidRPr="003D26DF" w:rsidRDefault="0092511B" w:rsidP="003D26DF">
      <w:pPr>
        <w:ind w:firstLine="640"/>
        <w:jc w:val="left"/>
        <w:rPr>
          <w:rFonts w:ascii="宋体" w:hAnsi="宋体" w:cs="仿宋_GB2312"/>
          <w:color w:val="3F3F3F"/>
          <w:kern w:val="1"/>
          <w:sz w:val="28"/>
          <w:szCs w:val="28"/>
        </w:rPr>
      </w:pPr>
      <w:r w:rsidRPr="007E58F5">
        <w:rPr>
          <w:rFonts w:ascii="宋体" w:hAnsi="宋体" w:cs="仿宋_GB2312" w:hint="eastAsia"/>
          <w:b/>
          <w:bCs/>
          <w:sz w:val="28"/>
          <w:szCs w:val="28"/>
        </w:rPr>
        <w:t>·</w:t>
      </w:r>
      <w:r w:rsidR="003D26DF" w:rsidRPr="003D26DF">
        <w:rPr>
          <w:rFonts w:ascii="宋体" w:hAnsi="宋体" w:cs="仿宋_GB2312" w:hint="eastAsia"/>
          <w:color w:val="3F3F3F"/>
          <w:kern w:val="1"/>
          <w:sz w:val="28"/>
          <w:szCs w:val="28"/>
        </w:rPr>
        <w:t>项目是基于TGAM模块的智能化耳机。该耳机使用了TGAM模块来实现对脑电波的测量和分析，并将这些信息与相应的软件进行</w:t>
      </w:r>
      <w:proofErr w:type="gramStart"/>
      <w:r w:rsidR="003D26DF" w:rsidRPr="003D26DF">
        <w:rPr>
          <w:rFonts w:ascii="宋体" w:hAnsi="宋体" w:cs="仿宋_GB2312" w:hint="eastAsia"/>
          <w:color w:val="3F3F3F"/>
          <w:kern w:val="1"/>
          <w:sz w:val="28"/>
          <w:szCs w:val="28"/>
        </w:rPr>
        <w:t>交互和</w:t>
      </w:r>
      <w:proofErr w:type="gramEnd"/>
      <w:r w:rsidR="003D26DF" w:rsidRPr="003D26DF">
        <w:rPr>
          <w:rFonts w:ascii="宋体" w:hAnsi="宋体" w:cs="仿宋_GB2312" w:hint="eastAsia"/>
          <w:color w:val="3F3F3F"/>
          <w:kern w:val="1"/>
          <w:sz w:val="28"/>
          <w:szCs w:val="28"/>
        </w:rPr>
        <w:t>操作。这项功能可以实现很多创新的应用，比如用于治疗焦虑、帮助人们更好地集中注意力等。</w:t>
      </w:r>
    </w:p>
    <w:p w14:paraId="1B0FE46F" w14:textId="77777777" w:rsidR="003D26DF" w:rsidRPr="003D26DF" w:rsidRDefault="003D26DF" w:rsidP="003D26DF">
      <w:pPr>
        <w:ind w:firstLine="640"/>
        <w:jc w:val="left"/>
        <w:rPr>
          <w:rFonts w:ascii="宋体" w:hAnsi="宋体" w:cs="仿宋_GB2312"/>
          <w:color w:val="3F3F3F"/>
          <w:kern w:val="1"/>
          <w:sz w:val="28"/>
          <w:szCs w:val="28"/>
        </w:rPr>
      </w:pPr>
    </w:p>
    <w:p w14:paraId="4BBB472C" w14:textId="213C4F49" w:rsidR="003D26DF" w:rsidRPr="003D26DF" w:rsidRDefault="003D26DF" w:rsidP="003D26DF">
      <w:pPr>
        <w:ind w:firstLine="640"/>
        <w:jc w:val="left"/>
        <w:rPr>
          <w:rFonts w:ascii="宋体" w:hAnsi="宋体" w:cs="仿宋_GB2312"/>
          <w:color w:val="3F3F3F"/>
          <w:kern w:val="1"/>
          <w:sz w:val="28"/>
          <w:szCs w:val="28"/>
        </w:rPr>
      </w:pPr>
      <w:r w:rsidRPr="003D26DF">
        <w:rPr>
          <w:rFonts w:ascii="宋体" w:hAnsi="宋体" w:cs="仿宋_GB2312" w:hint="eastAsia"/>
          <w:color w:val="3F3F3F"/>
          <w:kern w:val="1"/>
          <w:sz w:val="28"/>
          <w:szCs w:val="28"/>
        </w:rPr>
        <w:t>这款智能化耳机的目标市场是那些需要集中精力和注意力的人群，比如学生、</w:t>
      </w:r>
      <w:proofErr w:type="gramStart"/>
      <w:r w:rsidRPr="003D26DF">
        <w:rPr>
          <w:rFonts w:ascii="宋体" w:hAnsi="宋体" w:cs="仿宋_GB2312" w:hint="eastAsia"/>
          <w:color w:val="3F3F3F"/>
          <w:kern w:val="1"/>
          <w:sz w:val="28"/>
          <w:szCs w:val="28"/>
        </w:rPr>
        <w:t>职场人士</w:t>
      </w:r>
      <w:proofErr w:type="gramEnd"/>
      <w:r>
        <w:rPr>
          <w:rFonts w:ascii="宋体" w:hAnsi="宋体" w:cs="仿宋_GB2312" w:hint="eastAsia"/>
          <w:color w:val="3F3F3F"/>
          <w:kern w:val="1"/>
          <w:sz w:val="28"/>
          <w:szCs w:val="28"/>
        </w:rPr>
        <w:t>、特殊需求的人员</w:t>
      </w:r>
      <w:r w:rsidRPr="003D26DF">
        <w:rPr>
          <w:rFonts w:ascii="宋体" w:hAnsi="宋体" w:cs="仿宋_GB2312" w:hint="eastAsia"/>
          <w:color w:val="3F3F3F"/>
          <w:kern w:val="1"/>
          <w:sz w:val="28"/>
          <w:szCs w:val="28"/>
        </w:rPr>
        <w:t>和运动员等。在这些领域，对于提高注意力和专注力的需求非常高。该产品具有独特的功能，可以通过对脑电波的分析来帮助用户改善注意力和专注力，并提高工作效率和学习效果。</w:t>
      </w:r>
    </w:p>
    <w:p w14:paraId="6AA63C72" w14:textId="77777777" w:rsidR="003D26DF" w:rsidRPr="003D26DF" w:rsidRDefault="003D26DF" w:rsidP="003D26DF">
      <w:pPr>
        <w:ind w:firstLine="640"/>
        <w:jc w:val="left"/>
        <w:rPr>
          <w:rFonts w:ascii="宋体" w:hAnsi="宋体" w:cs="仿宋_GB2312"/>
          <w:color w:val="3F3F3F"/>
          <w:kern w:val="1"/>
          <w:sz w:val="28"/>
          <w:szCs w:val="28"/>
        </w:rPr>
      </w:pPr>
    </w:p>
    <w:p w14:paraId="0669DCFA" w14:textId="77777777" w:rsidR="003D26DF" w:rsidRPr="003D26DF" w:rsidRDefault="003D26DF" w:rsidP="003D26DF">
      <w:pPr>
        <w:ind w:firstLine="640"/>
        <w:jc w:val="left"/>
        <w:rPr>
          <w:rFonts w:ascii="宋体" w:hAnsi="宋体" w:cs="仿宋_GB2312"/>
          <w:color w:val="3F3F3F"/>
          <w:kern w:val="1"/>
          <w:sz w:val="28"/>
          <w:szCs w:val="28"/>
        </w:rPr>
      </w:pPr>
      <w:r w:rsidRPr="003D26DF">
        <w:rPr>
          <w:rFonts w:ascii="宋体" w:hAnsi="宋体" w:cs="仿宋_GB2312" w:hint="eastAsia"/>
          <w:color w:val="3F3F3F"/>
          <w:kern w:val="1"/>
          <w:sz w:val="28"/>
          <w:szCs w:val="28"/>
        </w:rPr>
        <w:t>在商业模式方面，该产品采用了直销的方式，通过线上和线下销售渠道来推广和销售产品。同时，该公司还为用户提供订阅服务，为用户提供更好的客户体验和支持。</w:t>
      </w:r>
    </w:p>
    <w:p w14:paraId="264F0417" w14:textId="77777777" w:rsidR="003D26DF" w:rsidRPr="003D26DF" w:rsidRDefault="003D26DF" w:rsidP="003D26DF">
      <w:pPr>
        <w:ind w:firstLine="640"/>
        <w:jc w:val="left"/>
        <w:rPr>
          <w:rFonts w:ascii="宋体" w:hAnsi="宋体" w:cs="仿宋_GB2312"/>
          <w:color w:val="3F3F3F"/>
          <w:kern w:val="1"/>
          <w:sz w:val="28"/>
          <w:szCs w:val="28"/>
        </w:rPr>
      </w:pPr>
    </w:p>
    <w:p w14:paraId="559C363C" w14:textId="405CB2B5" w:rsidR="00A02EA3" w:rsidRPr="007E58F5" w:rsidRDefault="003D26DF" w:rsidP="003D26DF">
      <w:pPr>
        <w:ind w:firstLine="640"/>
        <w:jc w:val="left"/>
        <w:rPr>
          <w:rFonts w:ascii="宋体" w:hAnsi="宋体" w:cs="仿宋_GB2312"/>
          <w:color w:val="3F3F3F"/>
          <w:kern w:val="1"/>
          <w:sz w:val="28"/>
          <w:szCs w:val="28"/>
        </w:rPr>
      </w:pPr>
      <w:r w:rsidRPr="003D26DF">
        <w:rPr>
          <w:rFonts w:ascii="宋体" w:hAnsi="宋体" w:cs="仿宋_GB2312" w:hint="eastAsia"/>
          <w:color w:val="3F3F3F"/>
          <w:kern w:val="1"/>
          <w:sz w:val="28"/>
          <w:szCs w:val="28"/>
        </w:rPr>
        <w:t>虽然目前市场上已经存在一些智能化耳机，但是基于TGAM模块的智能化耳机具有独特的功能和优势，相比竞争对手具有更好的</w:t>
      </w:r>
      <w:r w:rsidRPr="003D26DF">
        <w:rPr>
          <w:rFonts w:ascii="宋体" w:hAnsi="宋体" w:cs="仿宋_GB2312" w:hint="eastAsia"/>
          <w:color w:val="3F3F3F"/>
          <w:kern w:val="1"/>
          <w:sz w:val="28"/>
          <w:szCs w:val="28"/>
        </w:rPr>
        <w:lastRenderedPageBreak/>
        <w:t>应用潜力和商业前景。</w:t>
      </w:r>
    </w:p>
    <w:p w14:paraId="64D97B07" w14:textId="77777777" w:rsidR="00A02EA3" w:rsidRPr="007E58F5" w:rsidRDefault="00A02EA3">
      <w:pPr>
        <w:ind w:firstLine="640"/>
        <w:jc w:val="left"/>
        <w:rPr>
          <w:rFonts w:ascii="宋体" w:hAnsi="宋体" w:cs="仿宋_GB2312"/>
          <w:color w:val="3F3F3F"/>
          <w:kern w:val="1"/>
          <w:sz w:val="28"/>
          <w:szCs w:val="28"/>
        </w:rPr>
      </w:pPr>
    </w:p>
    <w:p w14:paraId="0651B694" w14:textId="77777777" w:rsidR="00A02EA3" w:rsidRPr="007E58F5" w:rsidRDefault="00A02EA3">
      <w:pPr>
        <w:ind w:firstLine="640"/>
        <w:jc w:val="left"/>
        <w:rPr>
          <w:rFonts w:ascii="宋体" w:hAnsi="宋体" w:cs="仿宋_GB2312"/>
          <w:color w:val="3F3F3F"/>
          <w:kern w:val="1"/>
          <w:sz w:val="28"/>
          <w:szCs w:val="28"/>
        </w:rPr>
      </w:pPr>
    </w:p>
    <w:p w14:paraId="07D608FC" w14:textId="77777777" w:rsidR="00A02EA3" w:rsidRPr="007E58F5" w:rsidRDefault="0092511B">
      <w:pPr>
        <w:numPr>
          <w:ilvl w:val="0"/>
          <w:numId w:val="2"/>
        </w:numPr>
        <w:ind w:firstLineChars="100" w:firstLine="281"/>
        <w:jc w:val="left"/>
        <w:rPr>
          <w:rFonts w:ascii="宋体" w:hAnsi="宋体" w:cs="微软雅黑"/>
          <w:b/>
          <w:bCs/>
          <w:color w:val="1F497D"/>
          <w:kern w:val="1"/>
          <w:sz w:val="28"/>
          <w:szCs w:val="28"/>
        </w:rPr>
      </w:pPr>
      <w:bookmarkStart w:id="7" w:name="架构设计基本功能"/>
      <w:r w:rsidRPr="007E58F5">
        <w:rPr>
          <w:rFonts w:ascii="宋体" w:hAnsi="宋体" w:cs="微软雅黑" w:hint="eastAsia"/>
          <w:b/>
          <w:bCs/>
          <w:color w:val="1F497D"/>
          <w:kern w:val="1"/>
          <w:sz w:val="28"/>
          <w:szCs w:val="28"/>
        </w:rPr>
        <w:t>架构设计 | 基本功能</w:t>
      </w:r>
    </w:p>
    <w:bookmarkEnd w:id="7"/>
    <w:p w14:paraId="39236E62" w14:textId="77777777" w:rsidR="00A02EA3" w:rsidRPr="007E58F5" w:rsidRDefault="00A02EA3">
      <w:pPr>
        <w:jc w:val="left"/>
        <w:rPr>
          <w:rFonts w:ascii="宋体" w:hAnsi="宋体" w:cs="微软雅黑"/>
          <w:b/>
          <w:bCs/>
          <w:color w:val="1F497D"/>
          <w:kern w:val="1"/>
          <w:sz w:val="28"/>
          <w:szCs w:val="28"/>
        </w:rPr>
      </w:pPr>
    </w:p>
    <w:p w14:paraId="1F4E8058" w14:textId="77777777" w:rsidR="00A02EA3" w:rsidRPr="007E58F5" w:rsidRDefault="0092511B">
      <w:pPr>
        <w:spacing w:line="360" w:lineRule="auto"/>
        <w:ind w:firstLineChars="200" w:firstLine="562"/>
        <w:rPr>
          <w:rFonts w:ascii="宋体" w:hAnsi="宋体" w:cs="仿宋_GB2312"/>
          <w:sz w:val="28"/>
          <w:szCs w:val="28"/>
        </w:rPr>
      </w:pPr>
      <w:r w:rsidRPr="007E58F5">
        <w:rPr>
          <w:rFonts w:ascii="宋体" w:hAnsi="宋体" w:cs="仿宋_GB2312" w:hint="eastAsia"/>
          <w:b/>
          <w:bCs/>
          <w:sz w:val="28"/>
          <w:szCs w:val="28"/>
        </w:rPr>
        <w:t>（1）</w:t>
      </w:r>
      <w:r w:rsidRPr="007E58F5">
        <w:rPr>
          <w:rFonts w:ascii="宋体" w:hAnsi="宋体" w:cs="仿宋_GB2312" w:hint="eastAsia"/>
          <w:sz w:val="28"/>
          <w:szCs w:val="28"/>
        </w:rPr>
        <w:t xml:space="preserve"> 项目结构设计：</w:t>
      </w:r>
    </w:p>
    <w:p w14:paraId="439EA76F" w14:textId="77777777" w:rsidR="00403AAB" w:rsidRPr="00403AAB" w:rsidRDefault="00403AAB" w:rsidP="00731044">
      <w:pPr>
        <w:spacing w:line="360" w:lineRule="auto"/>
        <w:ind w:left="420" w:firstLine="420"/>
        <w:rPr>
          <w:rFonts w:ascii="宋体" w:hAnsi="宋体" w:cs="仿宋_GB2312"/>
          <w:sz w:val="28"/>
          <w:szCs w:val="28"/>
        </w:rPr>
      </w:pPr>
      <w:r w:rsidRPr="00403AAB">
        <w:rPr>
          <w:rFonts w:ascii="宋体" w:hAnsi="宋体" w:cs="仿宋_GB2312" w:hint="eastAsia"/>
          <w:sz w:val="28"/>
          <w:szCs w:val="28"/>
        </w:rPr>
        <w:t>硬件设计：包括耳机外观设计、电路设计、信号采集传输模块设计、电池供电模块设计等。其中，TGAM模块是该产品的核心部件，其设计需要考虑到信号采集的精度、传输的稳定性和数据处理的实时性。</w:t>
      </w:r>
    </w:p>
    <w:p w14:paraId="388A176E" w14:textId="77777777" w:rsidR="00403AAB" w:rsidRPr="00403AAB" w:rsidRDefault="00403AAB" w:rsidP="00403AAB">
      <w:pPr>
        <w:spacing w:line="360" w:lineRule="auto"/>
        <w:rPr>
          <w:rFonts w:ascii="宋体" w:hAnsi="宋体" w:cs="仿宋_GB2312"/>
          <w:sz w:val="28"/>
          <w:szCs w:val="28"/>
        </w:rPr>
      </w:pPr>
    </w:p>
    <w:p w14:paraId="24B1A317" w14:textId="77777777" w:rsidR="00403AAB" w:rsidRPr="00403AAB" w:rsidRDefault="00403AAB" w:rsidP="00731044">
      <w:pPr>
        <w:spacing w:line="360" w:lineRule="auto"/>
        <w:ind w:left="420" w:firstLine="420"/>
        <w:rPr>
          <w:rFonts w:ascii="宋体" w:hAnsi="宋体" w:cs="仿宋_GB2312"/>
          <w:sz w:val="28"/>
          <w:szCs w:val="28"/>
        </w:rPr>
      </w:pPr>
      <w:r w:rsidRPr="00403AAB">
        <w:rPr>
          <w:rFonts w:ascii="宋体" w:hAnsi="宋体" w:cs="仿宋_GB2312" w:hint="eastAsia"/>
          <w:sz w:val="28"/>
          <w:szCs w:val="28"/>
        </w:rPr>
        <w:t>软件设计：包括脑电波信号处理算法设计、与硬件的通讯协议设计、用户界面设计等。在软件设计中，需要将TGAM模块采集到的脑电波信号进行实时处理，得到用户的注意力水平、压力指数等相关指标，并将这些指标通过耳机内部的语音提示或手机APP等方式呈现给用户。</w:t>
      </w:r>
    </w:p>
    <w:p w14:paraId="4DCA71D0" w14:textId="77777777" w:rsidR="00403AAB" w:rsidRPr="00403AAB" w:rsidRDefault="00403AAB" w:rsidP="00403AAB">
      <w:pPr>
        <w:spacing w:line="360" w:lineRule="auto"/>
        <w:rPr>
          <w:rFonts w:ascii="宋体" w:hAnsi="宋体" w:cs="仿宋_GB2312"/>
          <w:sz w:val="28"/>
          <w:szCs w:val="28"/>
        </w:rPr>
      </w:pPr>
    </w:p>
    <w:p w14:paraId="6A7D04D6" w14:textId="77777777" w:rsidR="00403AAB" w:rsidRPr="00403AAB" w:rsidRDefault="00403AAB" w:rsidP="00731044">
      <w:pPr>
        <w:spacing w:line="360" w:lineRule="auto"/>
        <w:ind w:left="420" w:firstLine="420"/>
        <w:rPr>
          <w:rFonts w:ascii="宋体" w:hAnsi="宋体" w:cs="仿宋_GB2312"/>
          <w:sz w:val="28"/>
          <w:szCs w:val="28"/>
        </w:rPr>
      </w:pPr>
      <w:r w:rsidRPr="00403AAB">
        <w:rPr>
          <w:rFonts w:ascii="宋体" w:hAnsi="宋体" w:cs="仿宋_GB2312" w:hint="eastAsia"/>
          <w:sz w:val="28"/>
          <w:szCs w:val="28"/>
        </w:rPr>
        <w:t>用户体验设计：包括人机交互设计、功能设置等。在用户体验设计中，需要考虑到用户的操作习惯、音频体验、便携性等因素，使用户能够在使用中感受到产品的实用性和便捷性。</w:t>
      </w:r>
    </w:p>
    <w:p w14:paraId="592F827F" w14:textId="77777777" w:rsidR="00403AAB" w:rsidRPr="00403AAB" w:rsidRDefault="00403AAB" w:rsidP="00403AAB">
      <w:pPr>
        <w:spacing w:line="360" w:lineRule="auto"/>
        <w:rPr>
          <w:rFonts w:ascii="宋体" w:hAnsi="宋体" w:cs="仿宋_GB2312"/>
          <w:sz w:val="28"/>
          <w:szCs w:val="28"/>
        </w:rPr>
      </w:pPr>
    </w:p>
    <w:p w14:paraId="08B74C23" w14:textId="7C244C4C" w:rsidR="00A02EA3" w:rsidRPr="007E58F5" w:rsidRDefault="00403AAB" w:rsidP="00731044">
      <w:pPr>
        <w:spacing w:line="360" w:lineRule="auto"/>
        <w:ind w:left="420" w:firstLine="420"/>
        <w:rPr>
          <w:rFonts w:ascii="宋体" w:hAnsi="宋体"/>
          <w:sz w:val="28"/>
          <w:szCs w:val="28"/>
        </w:rPr>
      </w:pPr>
      <w:r w:rsidRPr="00403AAB">
        <w:rPr>
          <w:rFonts w:ascii="宋体" w:hAnsi="宋体" w:cs="仿宋_GB2312" w:hint="eastAsia"/>
          <w:sz w:val="28"/>
          <w:szCs w:val="28"/>
        </w:rPr>
        <w:t>供应链管理：包括物料采购、生产制造、质量控制等。在供应</w:t>
      </w:r>
      <w:r w:rsidRPr="00403AAB">
        <w:rPr>
          <w:rFonts w:ascii="宋体" w:hAnsi="宋体" w:cs="仿宋_GB2312" w:hint="eastAsia"/>
          <w:sz w:val="28"/>
          <w:szCs w:val="28"/>
        </w:rPr>
        <w:lastRenderedPageBreak/>
        <w:t>链管理中，需要对物料和制造工艺进行有效管理，保证产品的品质和生产效率。</w:t>
      </w:r>
      <w:r w:rsidR="008E230F" w:rsidRPr="008E230F">
        <w:rPr>
          <w:rFonts w:ascii="宋体" w:hAnsi="宋体" w:cs="仿宋_GB2312"/>
          <w:noProof/>
          <w:sz w:val="28"/>
          <w:szCs w:val="28"/>
        </w:rPr>
        <w:drawing>
          <wp:inline distT="0" distB="0" distL="0" distR="0" wp14:anchorId="178FF254" wp14:editId="43147E70">
            <wp:extent cx="5274310" cy="3132455"/>
            <wp:effectExtent l="0" t="0" r="2540" b="0"/>
            <wp:docPr id="63497" name="图片 3">
              <a:extLst xmlns:a="http://schemas.openxmlformats.org/drawingml/2006/main">
                <a:ext uri="{FF2B5EF4-FFF2-40B4-BE49-F238E27FC236}">
                  <a16:creationId xmlns:a16="http://schemas.microsoft.com/office/drawing/2014/main" id="{2D778594-B521-554F-559F-F63950638C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7" name="图片 3">
                      <a:extLst>
                        <a:ext uri="{FF2B5EF4-FFF2-40B4-BE49-F238E27FC236}">
                          <a16:creationId xmlns:a16="http://schemas.microsoft.com/office/drawing/2014/main" id="{2D778594-B521-554F-559F-F63950638C13}"/>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132455"/>
                    </a:xfrm>
                    <a:prstGeom prst="rect">
                      <a:avLst/>
                    </a:prstGeom>
                    <a:noFill/>
                    <a:ln>
                      <a:noFill/>
                    </a:ln>
                  </pic:spPr>
                </pic:pic>
              </a:graphicData>
            </a:graphic>
          </wp:inline>
        </w:drawing>
      </w:r>
    </w:p>
    <w:p w14:paraId="7AF09BC0" w14:textId="309456BC" w:rsidR="00A02EA3" w:rsidRPr="007E58F5" w:rsidRDefault="0092511B">
      <w:pPr>
        <w:spacing w:line="360" w:lineRule="auto"/>
        <w:ind w:left="420" w:firstLine="420"/>
        <w:rPr>
          <w:rFonts w:ascii="宋体" w:hAnsi="宋体"/>
          <w:sz w:val="28"/>
          <w:szCs w:val="28"/>
        </w:rPr>
      </w:pPr>
      <w:r w:rsidRPr="007E58F5">
        <w:rPr>
          <w:rFonts w:ascii="宋体" w:hAnsi="宋体" w:hint="eastAsia"/>
          <w:sz w:val="28"/>
          <w:szCs w:val="28"/>
        </w:rPr>
        <w:t>图1 架构设计 ——《</w:t>
      </w:r>
      <w:r w:rsidR="008E230F">
        <w:rPr>
          <w:rFonts w:ascii="宋体" w:hAnsi="宋体" w:hint="eastAsia"/>
          <w:sz w:val="28"/>
          <w:szCs w:val="28"/>
        </w:rPr>
        <w:t>基于TGAM模块的脑电分析及应用</w:t>
      </w:r>
      <w:r w:rsidRPr="007E58F5">
        <w:rPr>
          <w:rFonts w:ascii="宋体" w:hAnsi="宋体" w:hint="eastAsia"/>
          <w:sz w:val="28"/>
          <w:szCs w:val="28"/>
        </w:rPr>
        <w:t>》</w:t>
      </w:r>
    </w:p>
    <w:p w14:paraId="7B940810" w14:textId="77777777" w:rsidR="00A02EA3" w:rsidRPr="007E58F5" w:rsidRDefault="00A02EA3">
      <w:pPr>
        <w:spacing w:line="360" w:lineRule="auto"/>
        <w:rPr>
          <w:rFonts w:ascii="宋体" w:hAnsi="宋体"/>
          <w:sz w:val="28"/>
          <w:szCs w:val="28"/>
        </w:rPr>
      </w:pPr>
    </w:p>
    <w:p w14:paraId="79063CA1" w14:textId="77777777" w:rsidR="00A02EA3" w:rsidRPr="007E58F5" w:rsidRDefault="00A02EA3">
      <w:pPr>
        <w:spacing w:line="360" w:lineRule="auto"/>
        <w:rPr>
          <w:rFonts w:ascii="宋体" w:hAnsi="宋体"/>
          <w:sz w:val="28"/>
          <w:szCs w:val="28"/>
        </w:rPr>
      </w:pPr>
    </w:p>
    <w:p w14:paraId="7F50DF33" w14:textId="77777777" w:rsidR="00A02EA3" w:rsidRPr="007E58F5" w:rsidRDefault="0092511B">
      <w:pPr>
        <w:numPr>
          <w:ilvl w:val="0"/>
          <w:numId w:val="4"/>
        </w:num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基本功能实现：</w:t>
      </w:r>
    </w:p>
    <w:p w14:paraId="5C8FAB53" w14:textId="4AA7CF8B" w:rsidR="00A02EA3" w:rsidRPr="007E58F5" w:rsidRDefault="0006500A">
      <w:pPr>
        <w:numPr>
          <w:ilvl w:val="0"/>
          <w:numId w:val="5"/>
        </w:numPr>
        <w:spacing w:line="360" w:lineRule="auto"/>
        <w:ind w:firstLineChars="200" w:firstLine="560"/>
        <w:rPr>
          <w:rFonts w:ascii="宋体" w:hAnsi="宋体" w:cs="仿宋_GB2312"/>
          <w:color w:val="3F3F3F"/>
          <w:kern w:val="1"/>
          <w:sz w:val="28"/>
          <w:szCs w:val="28"/>
        </w:rPr>
      </w:pPr>
      <w:r>
        <w:rPr>
          <w:rFonts w:ascii="宋体" w:hAnsi="宋体" w:cs="仿宋_GB2312" w:hint="eastAsia"/>
          <w:color w:val="3F3F3F"/>
          <w:kern w:val="1"/>
          <w:sz w:val="28"/>
          <w:szCs w:val="28"/>
        </w:rPr>
        <w:t>脑波</w:t>
      </w:r>
      <w:r w:rsidR="008944A5">
        <w:rPr>
          <w:rFonts w:ascii="宋体" w:hAnsi="宋体" w:cs="仿宋_GB2312" w:hint="eastAsia"/>
          <w:color w:val="3F3F3F"/>
          <w:kern w:val="1"/>
          <w:sz w:val="28"/>
          <w:szCs w:val="28"/>
        </w:rPr>
        <w:t>监测功能</w:t>
      </w:r>
      <w:r w:rsidR="0092511B" w:rsidRPr="007E58F5">
        <w:rPr>
          <w:rFonts w:ascii="宋体" w:hAnsi="宋体" w:cs="仿宋_GB2312" w:hint="eastAsia"/>
          <w:color w:val="3F3F3F"/>
          <w:kern w:val="1"/>
          <w:sz w:val="28"/>
          <w:szCs w:val="28"/>
        </w:rPr>
        <w:t>：</w:t>
      </w:r>
    </w:p>
    <w:p w14:paraId="0EAC7C7A" w14:textId="63F067F5" w:rsidR="00A02EA3" w:rsidRPr="007E58F5" w:rsidRDefault="0006500A">
      <w:pPr>
        <w:spacing w:line="360" w:lineRule="auto"/>
        <w:ind w:left="840" w:firstLine="420"/>
        <w:rPr>
          <w:rFonts w:ascii="宋体" w:hAnsi="宋体" w:cs="仿宋_GB2312"/>
          <w:color w:val="3F3F3F"/>
          <w:kern w:val="1"/>
          <w:sz w:val="28"/>
          <w:szCs w:val="28"/>
        </w:rPr>
      </w:pPr>
      <w:r>
        <w:rPr>
          <w:rFonts w:ascii="宋体" w:hAnsi="宋体" w:cs="仿宋_GB2312" w:hint="eastAsia"/>
          <w:color w:val="3F3F3F"/>
          <w:kern w:val="1"/>
          <w:sz w:val="28"/>
          <w:szCs w:val="28"/>
        </w:rPr>
        <w:t>将用户的数据通过设备，采集用户的脑电数据，并可以在收集完之后，通过相关数据转化将其变为可供用户理解的方式，进行手动操作对一些偏向进行纠正，通过反复的模型纠正以达到在实际操作当中的精准操作。</w:t>
      </w:r>
    </w:p>
    <w:p w14:paraId="0A300853" w14:textId="3B2463FE" w:rsidR="00A02EA3" w:rsidRPr="007E58F5" w:rsidRDefault="0006500A">
      <w:pPr>
        <w:spacing w:line="360" w:lineRule="auto"/>
        <w:ind w:left="840" w:firstLine="420"/>
        <w:rPr>
          <w:rFonts w:ascii="宋体" w:hAnsi="宋体" w:cs="仿宋_GB2312"/>
          <w:color w:val="3F3F3F"/>
          <w:kern w:val="1"/>
          <w:sz w:val="28"/>
          <w:szCs w:val="28"/>
        </w:rPr>
      </w:pPr>
      <w:r>
        <w:rPr>
          <w:rFonts w:ascii="宋体" w:hAnsi="宋体" w:cs="仿宋_GB2312" w:hint="eastAsia"/>
          <w:color w:val="3F3F3F"/>
          <w:kern w:val="1"/>
          <w:sz w:val="28"/>
          <w:szCs w:val="28"/>
        </w:rPr>
        <w:t>对数据进行展示，同时可以观察到用户此时的状态，以此在此状态下，用户可以</w:t>
      </w:r>
      <w:r w:rsidR="00A64714">
        <w:rPr>
          <w:rFonts w:ascii="宋体" w:hAnsi="宋体" w:cs="仿宋_GB2312" w:hint="eastAsia"/>
          <w:color w:val="3F3F3F"/>
          <w:kern w:val="1"/>
          <w:sz w:val="28"/>
          <w:szCs w:val="28"/>
        </w:rPr>
        <w:t>知道自身的健康状况，同时系统将推送与之对应的改善方案和相关建议，给出相应的参考，这将作为</w:t>
      </w:r>
      <w:r w:rsidR="00A64714">
        <w:rPr>
          <w:rFonts w:ascii="宋体" w:hAnsi="宋体" w:cs="仿宋_GB2312" w:hint="eastAsia"/>
          <w:color w:val="3F3F3F"/>
          <w:kern w:val="1"/>
          <w:sz w:val="28"/>
          <w:szCs w:val="28"/>
        </w:rPr>
        <w:lastRenderedPageBreak/>
        <w:t>一种附加值存在，不同附加值会存在不同体验感。</w:t>
      </w:r>
    </w:p>
    <w:p w14:paraId="6FBC0DE0" w14:textId="57DA755B" w:rsidR="00A02EA3" w:rsidRPr="007E58F5" w:rsidRDefault="0092511B">
      <w:pPr>
        <w:spacing w:line="360" w:lineRule="auto"/>
        <w:rPr>
          <w:rFonts w:ascii="宋体" w:hAnsi="宋体"/>
          <w:sz w:val="28"/>
          <w:szCs w:val="28"/>
        </w:rPr>
      </w:pPr>
      <w:r w:rsidRPr="007E58F5">
        <w:rPr>
          <w:rFonts w:ascii="宋体" w:hAnsi="宋体" w:hint="eastAsia"/>
          <w:sz w:val="28"/>
          <w:szCs w:val="28"/>
        </w:rPr>
        <w:t xml:space="preserve">     </w:t>
      </w:r>
      <w:r w:rsidR="008944A5" w:rsidRPr="008944A5">
        <w:rPr>
          <w:rFonts w:ascii="宋体" w:hAnsi="宋体"/>
          <w:noProof/>
          <w:sz w:val="28"/>
          <w:szCs w:val="28"/>
        </w:rPr>
        <w:drawing>
          <wp:inline distT="0" distB="0" distL="0" distR="0" wp14:anchorId="72D5193E" wp14:editId="45EA904B">
            <wp:extent cx="5274310" cy="2966720"/>
            <wp:effectExtent l="0" t="0" r="2540" b="5080"/>
            <wp:docPr id="77832" name="图片 3" descr="电脑软件截图&#10;&#10;描述已自动生成">
              <a:extLst xmlns:a="http://schemas.openxmlformats.org/drawingml/2006/main">
                <a:ext uri="{FF2B5EF4-FFF2-40B4-BE49-F238E27FC236}">
                  <a16:creationId xmlns:a16="http://schemas.microsoft.com/office/drawing/2014/main" id="{FCADE3C4-3ECD-F2B3-118F-D464EB3185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2" name="图片 3" descr="电脑软件截图&#10;&#10;描述已自动生成">
                      <a:extLst>
                        <a:ext uri="{FF2B5EF4-FFF2-40B4-BE49-F238E27FC236}">
                          <a16:creationId xmlns:a16="http://schemas.microsoft.com/office/drawing/2014/main" id="{FCADE3C4-3ECD-F2B3-118F-D464EB3185E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36EF402" w14:textId="77777777" w:rsidR="00A02EA3" w:rsidRPr="007E58F5" w:rsidRDefault="00A02EA3">
      <w:pPr>
        <w:spacing w:line="360" w:lineRule="auto"/>
        <w:ind w:firstLine="420"/>
        <w:rPr>
          <w:rFonts w:ascii="宋体" w:hAnsi="宋体"/>
          <w:sz w:val="28"/>
          <w:szCs w:val="28"/>
        </w:rPr>
      </w:pPr>
    </w:p>
    <w:p w14:paraId="7293A3D3" w14:textId="2A1713EE" w:rsidR="00A02EA3" w:rsidRPr="007E58F5" w:rsidRDefault="00A02EA3">
      <w:pPr>
        <w:spacing w:line="360" w:lineRule="auto"/>
        <w:ind w:firstLine="420"/>
        <w:rPr>
          <w:rFonts w:ascii="宋体" w:hAnsi="宋体"/>
          <w:sz w:val="28"/>
          <w:szCs w:val="28"/>
        </w:rPr>
      </w:pPr>
    </w:p>
    <w:p w14:paraId="2500D136" w14:textId="70F97B9A" w:rsidR="00A02EA3" w:rsidRPr="007E58F5" w:rsidRDefault="0092511B" w:rsidP="008944A5">
      <w:pPr>
        <w:spacing w:line="360" w:lineRule="auto"/>
        <w:ind w:left="840" w:firstLine="420"/>
        <w:rPr>
          <w:rFonts w:ascii="宋体" w:hAnsi="宋体"/>
          <w:sz w:val="28"/>
          <w:szCs w:val="28"/>
        </w:rPr>
      </w:pPr>
      <w:r w:rsidRPr="007E58F5">
        <w:rPr>
          <w:rFonts w:ascii="宋体" w:hAnsi="宋体" w:hint="eastAsia"/>
          <w:sz w:val="28"/>
          <w:szCs w:val="28"/>
        </w:rPr>
        <w:t>图</w:t>
      </w:r>
      <w:r w:rsidR="008944A5">
        <w:rPr>
          <w:rFonts w:ascii="宋体" w:hAnsi="宋体"/>
          <w:sz w:val="28"/>
          <w:szCs w:val="28"/>
        </w:rPr>
        <w:t>2</w:t>
      </w:r>
      <w:r w:rsidRPr="007E58F5">
        <w:rPr>
          <w:rFonts w:ascii="宋体" w:hAnsi="宋体" w:hint="eastAsia"/>
          <w:sz w:val="28"/>
          <w:szCs w:val="28"/>
        </w:rPr>
        <w:t xml:space="preserve"> </w:t>
      </w:r>
      <w:r w:rsidR="008944A5">
        <w:rPr>
          <w:rFonts w:ascii="宋体" w:hAnsi="宋体" w:hint="eastAsia"/>
          <w:sz w:val="28"/>
          <w:szCs w:val="28"/>
        </w:rPr>
        <w:t>相关数据在进行分析和展示</w:t>
      </w:r>
    </w:p>
    <w:p w14:paraId="2B66CC53" w14:textId="77777777" w:rsidR="00A02EA3" w:rsidRPr="007E58F5" w:rsidRDefault="00A02EA3">
      <w:pPr>
        <w:spacing w:line="360" w:lineRule="auto"/>
        <w:rPr>
          <w:rFonts w:ascii="宋体" w:hAnsi="宋体"/>
          <w:sz w:val="28"/>
          <w:szCs w:val="28"/>
        </w:rPr>
      </w:pPr>
    </w:p>
    <w:p w14:paraId="21B95F7A" w14:textId="3737F976" w:rsidR="00A02EA3" w:rsidRPr="007E58F5" w:rsidRDefault="00FC67FC">
      <w:pPr>
        <w:numPr>
          <w:ilvl w:val="0"/>
          <w:numId w:val="5"/>
        </w:numPr>
        <w:spacing w:line="360" w:lineRule="auto"/>
        <w:ind w:firstLineChars="200" w:firstLine="560"/>
        <w:rPr>
          <w:rFonts w:ascii="宋体" w:hAnsi="宋体" w:cs="仿宋_GB2312"/>
          <w:color w:val="3F3F3F"/>
          <w:kern w:val="1"/>
          <w:sz w:val="28"/>
          <w:szCs w:val="28"/>
        </w:rPr>
      </w:pPr>
      <w:r>
        <w:rPr>
          <w:rFonts w:ascii="宋体" w:hAnsi="宋体" w:cs="仿宋_GB2312" w:hint="eastAsia"/>
          <w:color w:val="3F3F3F"/>
          <w:kern w:val="1"/>
          <w:sz w:val="28"/>
          <w:szCs w:val="28"/>
        </w:rPr>
        <w:t>音频增强及噪音消除</w:t>
      </w:r>
    </w:p>
    <w:p w14:paraId="20A6F0E6" w14:textId="77777777" w:rsidR="00FC67FC" w:rsidRDefault="00FC67FC">
      <w:pPr>
        <w:spacing w:line="360" w:lineRule="auto"/>
        <w:ind w:leftChars="400" w:left="840" w:firstLine="420"/>
        <w:rPr>
          <w:rFonts w:ascii="宋体" w:hAnsi="宋体" w:cs="方正仿宋_GB2312"/>
          <w:color w:val="3F3F3F"/>
          <w:kern w:val="1"/>
          <w:sz w:val="28"/>
          <w:szCs w:val="28"/>
        </w:rPr>
      </w:pPr>
      <w:r w:rsidRPr="00FC67FC">
        <w:rPr>
          <w:rFonts w:ascii="宋体" w:hAnsi="宋体" w:cs="方正仿宋_GB2312" w:hint="eastAsia"/>
          <w:color w:val="3F3F3F"/>
          <w:kern w:val="1"/>
          <w:sz w:val="28"/>
          <w:szCs w:val="28"/>
        </w:rPr>
        <w:t>采用先进的声音处理技术，提高音频质量，提供更好的听觉体验。采用主动降噪技术，有效降低外界噪音干扰，提高音频清晰度。</w:t>
      </w:r>
    </w:p>
    <w:p w14:paraId="2FE567EC" w14:textId="48F1F50B" w:rsidR="00A02EA3" w:rsidRPr="007E58F5" w:rsidRDefault="00A41A82">
      <w:pPr>
        <w:numPr>
          <w:ilvl w:val="0"/>
          <w:numId w:val="5"/>
        </w:numPr>
        <w:spacing w:line="360" w:lineRule="auto"/>
        <w:ind w:firstLineChars="200" w:firstLine="560"/>
        <w:rPr>
          <w:rFonts w:ascii="宋体" w:hAnsi="宋体" w:cs="仿宋_GB2312"/>
          <w:color w:val="3F3F3F"/>
          <w:kern w:val="1"/>
          <w:sz w:val="28"/>
          <w:szCs w:val="28"/>
        </w:rPr>
      </w:pPr>
      <w:r>
        <w:rPr>
          <w:rFonts w:ascii="宋体" w:hAnsi="宋体" w:cs="仿宋_GB2312" w:hint="eastAsia"/>
          <w:color w:val="3F3F3F"/>
          <w:kern w:val="1"/>
          <w:sz w:val="28"/>
          <w:szCs w:val="28"/>
        </w:rPr>
        <w:t>健康和睡眠监测</w:t>
      </w:r>
      <w:r w:rsidR="0092511B" w:rsidRPr="007E58F5">
        <w:rPr>
          <w:rFonts w:ascii="宋体" w:hAnsi="宋体" w:cs="仿宋_GB2312" w:hint="eastAsia"/>
          <w:color w:val="3F3F3F"/>
          <w:kern w:val="1"/>
          <w:sz w:val="28"/>
          <w:szCs w:val="28"/>
        </w:rPr>
        <w:t>：</w:t>
      </w:r>
    </w:p>
    <w:p w14:paraId="0ED093F7" w14:textId="7817886D" w:rsidR="00A02EA3" w:rsidRPr="007E58F5" w:rsidRDefault="00A41A82">
      <w:pPr>
        <w:spacing w:line="360" w:lineRule="auto"/>
        <w:ind w:left="840" w:firstLine="420"/>
        <w:rPr>
          <w:rFonts w:ascii="宋体" w:hAnsi="宋体" w:cs="仿宋_GB2312"/>
          <w:color w:val="3F3F3F"/>
          <w:kern w:val="1"/>
          <w:sz w:val="28"/>
          <w:szCs w:val="28"/>
        </w:rPr>
      </w:pPr>
      <w:r w:rsidRPr="00A41A82">
        <w:rPr>
          <w:rFonts w:ascii="宋体" w:hAnsi="宋体" w:cs="方正仿宋_GB2312" w:hint="eastAsia"/>
          <w:color w:val="3F3F3F"/>
          <w:kern w:val="1"/>
          <w:sz w:val="28"/>
          <w:szCs w:val="28"/>
        </w:rPr>
        <w:t>该耳机可以监测用户的睡眠状态，包括入睡时间、醒来时间、睡眠时长等，并根据监测数据提供一些改善睡眠的建议。</w:t>
      </w:r>
      <w:r>
        <w:rPr>
          <w:rFonts w:ascii="宋体" w:hAnsi="宋体" w:cs="方正仿宋_GB2312" w:hint="eastAsia"/>
          <w:color w:val="3F3F3F"/>
          <w:kern w:val="1"/>
          <w:sz w:val="28"/>
          <w:szCs w:val="28"/>
        </w:rPr>
        <w:t>还</w:t>
      </w:r>
      <w:r w:rsidRPr="00A41A82">
        <w:rPr>
          <w:rFonts w:ascii="宋体" w:hAnsi="宋体" w:cs="方正仿宋_GB2312" w:hint="eastAsia"/>
          <w:color w:val="3F3F3F"/>
          <w:kern w:val="1"/>
          <w:sz w:val="28"/>
          <w:szCs w:val="28"/>
        </w:rPr>
        <w:t>可以通过采集用户的生物信息数据，例如</w:t>
      </w:r>
      <w:r>
        <w:rPr>
          <w:rFonts w:ascii="宋体" w:hAnsi="宋体" w:cs="方正仿宋_GB2312" w:hint="eastAsia"/>
          <w:color w:val="3F3F3F"/>
          <w:kern w:val="1"/>
          <w:sz w:val="28"/>
          <w:szCs w:val="28"/>
        </w:rPr>
        <w:t>脑波、</w:t>
      </w:r>
      <w:r w:rsidRPr="00A41A82">
        <w:rPr>
          <w:rFonts w:ascii="宋体" w:hAnsi="宋体" w:cs="方正仿宋_GB2312" w:hint="eastAsia"/>
          <w:color w:val="3F3F3F"/>
          <w:kern w:val="1"/>
          <w:sz w:val="28"/>
          <w:szCs w:val="28"/>
        </w:rPr>
        <w:t>心率、体温、</w:t>
      </w:r>
      <w:r w:rsidRPr="00A41A82">
        <w:rPr>
          <w:rFonts w:ascii="宋体" w:hAnsi="宋体" w:cs="方正仿宋_GB2312" w:hint="eastAsia"/>
          <w:color w:val="3F3F3F"/>
          <w:kern w:val="1"/>
          <w:sz w:val="28"/>
          <w:szCs w:val="28"/>
        </w:rPr>
        <w:lastRenderedPageBreak/>
        <w:t>血压等，帮助用户进行健康监测，提供相应的健康建议和警告。</w:t>
      </w:r>
    </w:p>
    <w:p w14:paraId="72C92C4A" w14:textId="0F285E8F" w:rsidR="00A02EA3" w:rsidRPr="007E58F5" w:rsidRDefault="00A41A82">
      <w:pPr>
        <w:numPr>
          <w:ilvl w:val="0"/>
          <w:numId w:val="5"/>
        </w:numPr>
        <w:spacing w:line="360" w:lineRule="auto"/>
        <w:ind w:firstLineChars="200" w:firstLine="560"/>
        <w:rPr>
          <w:rFonts w:ascii="宋体" w:hAnsi="宋体" w:cs="仿宋_GB2312"/>
          <w:color w:val="3F3F3F"/>
          <w:kern w:val="1"/>
          <w:sz w:val="28"/>
          <w:szCs w:val="28"/>
        </w:rPr>
      </w:pPr>
      <w:r>
        <w:rPr>
          <w:rFonts w:ascii="宋体" w:hAnsi="宋体" w:cs="仿宋_GB2312" w:hint="eastAsia"/>
          <w:color w:val="3F3F3F"/>
          <w:kern w:val="1"/>
          <w:sz w:val="28"/>
          <w:szCs w:val="28"/>
        </w:rPr>
        <w:t>脑电采集、分析及交互</w:t>
      </w:r>
      <w:r w:rsidR="0092511B" w:rsidRPr="007E58F5">
        <w:rPr>
          <w:rFonts w:ascii="宋体" w:hAnsi="宋体" w:cs="仿宋_GB2312" w:hint="eastAsia"/>
          <w:color w:val="3F3F3F"/>
          <w:kern w:val="1"/>
          <w:sz w:val="28"/>
          <w:szCs w:val="28"/>
        </w:rPr>
        <w:t>：</w:t>
      </w:r>
    </w:p>
    <w:p w14:paraId="470A425D" w14:textId="77777777" w:rsidR="009614E1" w:rsidRDefault="007D438B" w:rsidP="009614E1">
      <w:pPr>
        <w:ind w:left="420"/>
        <w:rPr>
          <w:rFonts w:ascii="宋体" w:hAnsi="宋体" w:cs="方正仿宋_GB2312"/>
          <w:sz w:val="28"/>
          <w:szCs w:val="28"/>
        </w:rPr>
      </w:pPr>
      <w:r w:rsidRPr="007D438B">
        <w:rPr>
          <w:rFonts w:ascii="宋体" w:hAnsi="宋体" w:cs="仿宋_GB2312" w:hint="eastAsia"/>
          <w:color w:val="3F3F3F"/>
          <w:kern w:val="1"/>
          <w:sz w:val="28"/>
          <w:szCs w:val="28"/>
        </w:rPr>
        <w:t>耳机通过内置的TGAM模块可以采集用户的脑电波数据，并将数据传输到相应的应用软件中进行分析。基于采集到的脑电波数据，应用软件可以对用户的脑电波进行分析，提供各种数据指标以及对用户脑电状态的解读。应用软件可以将分析后的脑电波数据转换成相应的指令，实现与电脑</w:t>
      </w:r>
      <w:r>
        <w:rPr>
          <w:rFonts w:ascii="宋体" w:hAnsi="宋体" w:cs="仿宋_GB2312" w:hint="eastAsia"/>
          <w:color w:val="3F3F3F"/>
          <w:kern w:val="1"/>
          <w:sz w:val="28"/>
          <w:szCs w:val="28"/>
        </w:rPr>
        <w:t>、</w:t>
      </w:r>
      <w:r w:rsidRPr="007D438B">
        <w:rPr>
          <w:rFonts w:ascii="宋体" w:hAnsi="宋体" w:cs="仿宋_GB2312" w:hint="eastAsia"/>
          <w:color w:val="3F3F3F"/>
          <w:kern w:val="1"/>
          <w:sz w:val="28"/>
          <w:szCs w:val="28"/>
        </w:rPr>
        <w:t>手机等设备</w:t>
      </w:r>
      <w:r>
        <w:rPr>
          <w:rFonts w:ascii="宋体" w:hAnsi="宋体" w:cs="仿宋_GB2312" w:hint="eastAsia"/>
          <w:color w:val="3F3F3F"/>
          <w:kern w:val="1"/>
          <w:sz w:val="28"/>
          <w:szCs w:val="28"/>
        </w:rPr>
        <w:t>在特定客户端或者软件</w:t>
      </w:r>
      <w:proofErr w:type="gramStart"/>
      <w:r w:rsidRPr="007D438B">
        <w:rPr>
          <w:rFonts w:ascii="宋体" w:hAnsi="宋体" w:cs="仿宋_GB2312" w:hint="eastAsia"/>
          <w:color w:val="3F3F3F"/>
          <w:kern w:val="1"/>
          <w:sz w:val="28"/>
          <w:szCs w:val="28"/>
        </w:rPr>
        <w:t>的脑机交互</w:t>
      </w:r>
      <w:proofErr w:type="gramEnd"/>
      <w:r w:rsidRPr="007D438B">
        <w:rPr>
          <w:rFonts w:ascii="宋体" w:hAnsi="宋体" w:cs="仿宋_GB2312" w:hint="eastAsia"/>
          <w:color w:val="3F3F3F"/>
          <w:kern w:val="1"/>
          <w:sz w:val="28"/>
          <w:szCs w:val="28"/>
        </w:rPr>
        <w:t>，实现一些基本的操作功能，例如打开、关闭应用程序等。</w:t>
      </w:r>
      <w:r w:rsidR="0092511B" w:rsidRPr="007E58F5">
        <w:rPr>
          <w:rFonts w:ascii="宋体" w:hAnsi="宋体" w:cs="方正仿宋_GB2312" w:hint="eastAsia"/>
          <w:sz w:val="28"/>
          <w:szCs w:val="28"/>
        </w:rPr>
        <w:t xml:space="preserve">   </w:t>
      </w:r>
    </w:p>
    <w:p w14:paraId="0173E080" w14:textId="36787AC2" w:rsidR="00A02EA3" w:rsidRPr="007E58F5" w:rsidRDefault="0092511B" w:rsidP="009614E1">
      <w:pPr>
        <w:ind w:left="420" w:firstLine="420"/>
        <w:rPr>
          <w:rFonts w:ascii="宋体" w:hAnsi="宋体" w:cs="方正仿宋_GB2312"/>
          <w:sz w:val="28"/>
          <w:szCs w:val="28"/>
        </w:rPr>
      </w:pPr>
      <w:r w:rsidRPr="007E58F5">
        <w:rPr>
          <w:rFonts w:ascii="宋体" w:hAnsi="宋体" w:cs="方正仿宋_GB2312" w:hint="eastAsia"/>
          <w:sz w:val="28"/>
          <w:szCs w:val="28"/>
        </w:rPr>
        <w:t xml:space="preserve">   </w:t>
      </w:r>
      <w:r w:rsidR="009614E1" w:rsidRPr="009614E1">
        <w:rPr>
          <w:rFonts w:ascii="宋体" w:hAnsi="宋体" w:cs="方正仿宋_GB2312"/>
          <w:noProof/>
          <w:sz w:val="28"/>
          <w:szCs w:val="28"/>
        </w:rPr>
        <w:drawing>
          <wp:inline distT="0" distB="0" distL="0" distR="0" wp14:anchorId="532935D8" wp14:editId="6F0373FC">
            <wp:extent cx="2901950" cy="3181350"/>
            <wp:effectExtent l="0" t="0" r="0" b="0"/>
            <wp:docPr id="81935" name="图片 17" descr="图表, 直方图&#10;&#10;描述已自动生成">
              <a:extLst xmlns:a="http://schemas.openxmlformats.org/drawingml/2006/main">
                <a:ext uri="{FF2B5EF4-FFF2-40B4-BE49-F238E27FC236}">
                  <a16:creationId xmlns:a16="http://schemas.microsoft.com/office/drawing/2014/main" id="{19A089E8-41B4-536A-875B-63C7552CF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 name="图片 17" descr="图表, 直方图&#10;&#10;描述已自动生成">
                      <a:extLst>
                        <a:ext uri="{FF2B5EF4-FFF2-40B4-BE49-F238E27FC236}">
                          <a16:creationId xmlns:a16="http://schemas.microsoft.com/office/drawing/2014/main" id="{19A089E8-41B4-536A-875B-63C7552CFD45}"/>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1950" cy="318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5784845" w14:textId="2B2B4811" w:rsidR="00A02EA3" w:rsidRPr="007E58F5" w:rsidRDefault="0092511B">
      <w:pPr>
        <w:spacing w:line="360" w:lineRule="auto"/>
        <w:ind w:leftChars="400" w:left="840" w:firstLineChars="700" w:firstLine="1960"/>
        <w:rPr>
          <w:rFonts w:ascii="宋体" w:hAnsi="宋体" w:cs="仿宋_GB2312"/>
          <w:color w:val="3F3F3F"/>
          <w:kern w:val="1"/>
          <w:sz w:val="28"/>
          <w:szCs w:val="28"/>
        </w:rPr>
      </w:pPr>
      <w:r w:rsidRPr="007E58F5">
        <w:rPr>
          <w:rFonts w:ascii="宋体" w:hAnsi="宋体" w:cs="仿宋_GB2312" w:hint="eastAsia"/>
          <w:color w:val="3F3F3F"/>
          <w:kern w:val="1"/>
          <w:sz w:val="28"/>
          <w:szCs w:val="28"/>
        </w:rPr>
        <w:t>图</w:t>
      </w:r>
      <w:r w:rsidR="009614E1">
        <w:rPr>
          <w:rFonts w:ascii="宋体" w:hAnsi="宋体" w:cs="仿宋_GB2312"/>
          <w:color w:val="3F3F3F"/>
          <w:kern w:val="1"/>
          <w:sz w:val="28"/>
          <w:szCs w:val="28"/>
        </w:rPr>
        <w:t>3</w:t>
      </w:r>
      <w:r w:rsidRPr="007E58F5">
        <w:rPr>
          <w:rFonts w:ascii="宋体" w:hAnsi="宋体" w:cs="仿宋_GB2312" w:hint="eastAsia"/>
          <w:color w:val="3F3F3F"/>
          <w:kern w:val="1"/>
          <w:sz w:val="28"/>
          <w:szCs w:val="28"/>
        </w:rPr>
        <w:t xml:space="preserve"> </w:t>
      </w:r>
      <w:r w:rsidR="009614E1">
        <w:rPr>
          <w:rFonts w:ascii="宋体" w:hAnsi="宋体" w:cs="仿宋_GB2312" w:hint="eastAsia"/>
          <w:color w:val="3F3F3F"/>
          <w:kern w:val="1"/>
          <w:sz w:val="28"/>
          <w:szCs w:val="28"/>
        </w:rPr>
        <w:t>脑波分析</w:t>
      </w:r>
    </w:p>
    <w:p w14:paraId="02795AA2" w14:textId="77777777" w:rsidR="00A02EA3" w:rsidRPr="007E58F5" w:rsidRDefault="0092511B">
      <w:pPr>
        <w:spacing w:line="360" w:lineRule="auto"/>
        <w:rPr>
          <w:rFonts w:ascii="宋体" w:hAnsi="宋体" w:cs="微软雅黑"/>
          <w:b/>
          <w:bCs/>
          <w:color w:val="1F497D"/>
          <w:kern w:val="1"/>
          <w:sz w:val="28"/>
          <w:szCs w:val="28"/>
        </w:rPr>
      </w:pPr>
      <w:bookmarkStart w:id="8" w:name="第二部分：技术实现"/>
      <w:r w:rsidRPr="007E58F5">
        <w:rPr>
          <w:rFonts w:ascii="宋体" w:hAnsi="宋体" w:cs="微软雅黑" w:hint="eastAsia"/>
          <w:b/>
          <w:bCs/>
          <w:color w:val="1F497D"/>
          <w:kern w:val="1"/>
          <w:sz w:val="28"/>
          <w:szCs w:val="28"/>
        </w:rPr>
        <w:t>第二部分：技术实现</w:t>
      </w:r>
    </w:p>
    <w:bookmarkEnd w:id="8"/>
    <w:p w14:paraId="0496B672" w14:textId="77777777" w:rsidR="00A02EA3" w:rsidRPr="007E58F5" w:rsidRDefault="00A02EA3">
      <w:pPr>
        <w:spacing w:line="360" w:lineRule="auto"/>
        <w:rPr>
          <w:rFonts w:ascii="宋体" w:hAnsi="宋体" w:cs="微软雅黑"/>
          <w:b/>
          <w:bCs/>
          <w:color w:val="1F497D"/>
          <w:kern w:val="1"/>
          <w:sz w:val="28"/>
          <w:szCs w:val="28"/>
        </w:rPr>
      </w:pPr>
    </w:p>
    <w:p w14:paraId="24E1F2BC" w14:textId="77777777" w:rsidR="00A02EA3" w:rsidRPr="007E58F5" w:rsidRDefault="00A02EA3">
      <w:pPr>
        <w:spacing w:line="360" w:lineRule="auto"/>
        <w:rPr>
          <w:rFonts w:ascii="宋体" w:hAnsi="宋体" w:cs="微软雅黑"/>
          <w:b/>
          <w:bCs/>
          <w:color w:val="1F497D"/>
          <w:kern w:val="1"/>
          <w:sz w:val="28"/>
          <w:szCs w:val="28"/>
        </w:rPr>
      </w:pPr>
    </w:p>
    <w:p w14:paraId="0B29CD10" w14:textId="77777777" w:rsidR="00A02EA3" w:rsidRPr="007E58F5" w:rsidRDefault="0092511B">
      <w:pPr>
        <w:numPr>
          <w:ilvl w:val="0"/>
          <w:numId w:val="6"/>
        </w:num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实现前 —— 规划</w:t>
      </w:r>
    </w:p>
    <w:p w14:paraId="5DACA0EF" w14:textId="77777777" w:rsidR="00A02EA3" w:rsidRPr="007E58F5" w:rsidRDefault="0092511B">
      <w:pPr>
        <w:numPr>
          <w:ilvl w:val="0"/>
          <w:numId w:val="6"/>
        </w:num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lastRenderedPageBreak/>
        <w:t>实现中 —— 计算</w:t>
      </w:r>
    </w:p>
    <w:p w14:paraId="42A6E946" w14:textId="77777777" w:rsidR="00A02EA3" w:rsidRPr="007E58F5" w:rsidRDefault="0092511B">
      <w:pPr>
        <w:numPr>
          <w:ilvl w:val="0"/>
          <w:numId w:val="6"/>
        </w:num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 xml:space="preserve">实现后 —— 渲染  </w:t>
      </w:r>
    </w:p>
    <w:p w14:paraId="184FE891" w14:textId="682A0736" w:rsidR="00A02EA3" w:rsidRPr="007E58F5" w:rsidRDefault="0092511B">
      <w:pPr>
        <w:numPr>
          <w:ilvl w:val="0"/>
          <w:numId w:val="6"/>
        </w:numPr>
        <w:spacing w:line="360" w:lineRule="auto"/>
        <w:ind w:firstLineChars="200" w:firstLine="562"/>
        <w:rPr>
          <w:rFonts w:ascii="宋体" w:hAnsi="宋体" w:cs="仿宋_GB2312"/>
          <w:b/>
          <w:bCs/>
          <w:sz w:val="28"/>
          <w:szCs w:val="28"/>
        </w:rPr>
      </w:pPr>
      <w:r w:rsidRPr="007E58F5">
        <w:rPr>
          <w:rFonts w:ascii="宋体" w:hAnsi="宋体" w:cs="仿宋_GB2312" w:hint="eastAsia"/>
          <w:b/>
          <w:bCs/>
          <w:sz w:val="28"/>
          <w:szCs w:val="28"/>
        </w:rPr>
        <w:t>例：</w:t>
      </w:r>
      <w:r w:rsidR="00D1082C">
        <w:rPr>
          <w:rFonts w:ascii="宋体" w:hAnsi="宋体" w:cs="仿宋_GB2312" w:hint="eastAsia"/>
          <w:b/>
          <w:bCs/>
          <w:sz w:val="28"/>
          <w:szCs w:val="28"/>
        </w:rPr>
        <w:t>基于TGAM模块脑电采集及分类</w:t>
      </w:r>
    </w:p>
    <w:p w14:paraId="4C99B6C0" w14:textId="6D6CC890" w:rsidR="00A02EA3" w:rsidRPr="007E58F5" w:rsidRDefault="0092511B">
      <w:pPr>
        <w:numPr>
          <w:ilvl w:val="0"/>
          <w:numId w:val="7"/>
        </w:numPr>
        <w:spacing w:line="360" w:lineRule="auto"/>
        <w:ind w:left="840" w:firstLine="420"/>
        <w:rPr>
          <w:rFonts w:ascii="宋体" w:hAnsi="宋体" w:cs="仿宋_GB2312"/>
          <w:sz w:val="28"/>
          <w:szCs w:val="28"/>
        </w:rPr>
      </w:pPr>
      <w:r w:rsidRPr="007E58F5">
        <w:rPr>
          <w:rFonts w:ascii="宋体" w:hAnsi="宋体" w:cs="仿宋_GB2312" w:hint="eastAsia"/>
          <w:sz w:val="28"/>
          <w:szCs w:val="28"/>
        </w:rPr>
        <w:t>实现</w:t>
      </w:r>
      <w:r w:rsidR="002811F7">
        <w:rPr>
          <w:rFonts w:ascii="宋体" w:hAnsi="宋体" w:cs="仿宋_GB2312" w:hint="eastAsia"/>
          <w:sz w:val="28"/>
          <w:szCs w:val="28"/>
        </w:rPr>
        <w:t>采集</w:t>
      </w:r>
      <w:r w:rsidRPr="007E58F5">
        <w:rPr>
          <w:rFonts w:ascii="宋体" w:hAnsi="宋体" w:cs="仿宋_GB2312" w:hint="eastAsia"/>
          <w:sz w:val="28"/>
          <w:szCs w:val="28"/>
        </w:rPr>
        <w:t>的关键</w:t>
      </w:r>
    </w:p>
    <w:p w14:paraId="4004C6CE" w14:textId="0B9748B0" w:rsidR="00A02EA3" w:rsidRPr="007E58F5" w:rsidRDefault="002811F7">
      <w:pPr>
        <w:numPr>
          <w:ilvl w:val="0"/>
          <w:numId w:val="7"/>
        </w:numPr>
        <w:spacing w:line="360" w:lineRule="auto"/>
        <w:ind w:left="840" w:firstLine="420"/>
        <w:rPr>
          <w:rFonts w:ascii="宋体" w:hAnsi="宋体" w:cs="仿宋_GB2312"/>
          <w:sz w:val="28"/>
          <w:szCs w:val="28"/>
        </w:rPr>
      </w:pPr>
      <w:r>
        <w:rPr>
          <w:rFonts w:ascii="宋体" w:hAnsi="宋体" w:cs="仿宋_GB2312" w:hint="eastAsia"/>
          <w:sz w:val="28"/>
          <w:szCs w:val="28"/>
        </w:rPr>
        <w:t>信号预处理计算</w:t>
      </w:r>
    </w:p>
    <w:p w14:paraId="124BABA0" w14:textId="00DE9D7D" w:rsidR="00A02EA3" w:rsidRPr="007E58F5" w:rsidRDefault="002811F7">
      <w:pPr>
        <w:numPr>
          <w:ilvl w:val="0"/>
          <w:numId w:val="7"/>
        </w:numPr>
        <w:spacing w:line="360" w:lineRule="auto"/>
        <w:ind w:left="840" w:firstLine="420"/>
        <w:rPr>
          <w:rFonts w:ascii="宋体" w:hAnsi="宋体" w:cs="仿宋_GB2312"/>
          <w:sz w:val="28"/>
          <w:szCs w:val="28"/>
        </w:rPr>
      </w:pPr>
      <w:r>
        <w:rPr>
          <w:rFonts w:ascii="宋体" w:hAnsi="宋体" w:cs="仿宋_GB2312" w:hint="eastAsia"/>
          <w:sz w:val="28"/>
          <w:szCs w:val="28"/>
        </w:rPr>
        <w:t>根据特征提取</w:t>
      </w:r>
    </w:p>
    <w:p w14:paraId="469D474F" w14:textId="0F4BA76F" w:rsidR="00F138D3" w:rsidRPr="00F138D3" w:rsidRDefault="002811F7" w:rsidP="00F138D3">
      <w:pPr>
        <w:numPr>
          <w:ilvl w:val="0"/>
          <w:numId w:val="7"/>
        </w:numPr>
        <w:spacing w:line="360" w:lineRule="auto"/>
        <w:ind w:left="840" w:firstLine="420"/>
        <w:rPr>
          <w:rFonts w:ascii="宋体" w:hAnsi="宋体" w:cs="仿宋_GB2312"/>
          <w:sz w:val="28"/>
          <w:szCs w:val="28"/>
        </w:rPr>
      </w:pPr>
      <w:r>
        <w:rPr>
          <w:rFonts w:ascii="宋体" w:hAnsi="宋体" w:cs="仿宋_GB2312" w:hint="eastAsia"/>
          <w:sz w:val="28"/>
          <w:szCs w:val="28"/>
        </w:rPr>
        <w:t>分类模型</w:t>
      </w:r>
    </w:p>
    <w:tbl>
      <w:tblPr>
        <w:tblStyle w:val="a6"/>
        <w:tblpPr w:leftFromText="180" w:rightFromText="180" w:vertAnchor="page" w:horzAnchor="page" w:tblpX="1943" w:tblpY="2649"/>
        <w:tblOverlap w:val="never"/>
        <w:tblW w:w="0" w:type="auto"/>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shd w:val="clear" w:color="auto" w:fill="FBFBFB"/>
        <w:tblLayout w:type="fixed"/>
        <w:tblLook w:val="04A0" w:firstRow="1" w:lastRow="0" w:firstColumn="1" w:lastColumn="0" w:noHBand="0" w:noVBand="1"/>
      </w:tblPr>
      <w:tblGrid>
        <w:gridCol w:w="1601"/>
        <w:gridCol w:w="6816"/>
      </w:tblGrid>
      <w:tr w:rsidR="00A02EA3" w:rsidRPr="007E58F5" w14:paraId="35BAA32B" w14:textId="77777777">
        <w:trPr>
          <w:trHeight w:val="599"/>
        </w:trPr>
        <w:tc>
          <w:tcPr>
            <w:tcW w:w="1601" w:type="dxa"/>
            <w:tcBorders>
              <w:tl2br w:val="nil"/>
              <w:tr2bl w:val="nil"/>
            </w:tcBorders>
            <w:shd w:val="clear" w:color="auto" w:fill="FBFBFB"/>
            <w:vAlign w:val="center"/>
          </w:tcPr>
          <w:p w14:paraId="63244E17" w14:textId="77777777" w:rsidR="00A02EA3" w:rsidRPr="007E58F5" w:rsidRDefault="0092511B">
            <w:pPr>
              <w:jc w:val="center"/>
              <w:rPr>
                <w:rFonts w:ascii="宋体" w:hAnsi="宋体" w:cs="仿宋_GB2312"/>
                <w:color w:val="3F3F3F"/>
                <w:kern w:val="1"/>
                <w:sz w:val="28"/>
                <w:szCs w:val="28"/>
              </w:rPr>
            </w:pPr>
            <w:r w:rsidRPr="007E58F5">
              <w:rPr>
                <w:rFonts w:ascii="宋体" w:hAnsi="宋体"/>
                <w:noProof/>
                <w:sz w:val="28"/>
                <w:szCs w:val="28"/>
              </w:rPr>
              <w:lastRenderedPageBreak/>
              <mc:AlternateContent>
                <mc:Choice Requires="wps">
                  <w:drawing>
                    <wp:anchor distT="0" distB="0" distL="114300" distR="114300" simplePos="0" relativeHeight="251662336" behindDoc="0" locked="0" layoutInCell="1" allowOverlap="1" wp14:anchorId="274A462D" wp14:editId="505E7356">
                      <wp:simplePos x="0" y="0"/>
                      <wp:positionH relativeFrom="column">
                        <wp:posOffset>-79375</wp:posOffset>
                      </wp:positionH>
                      <wp:positionV relativeFrom="paragraph">
                        <wp:posOffset>-682625</wp:posOffset>
                      </wp:positionV>
                      <wp:extent cx="5368290" cy="487680"/>
                      <wp:effectExtent l="0" t="0" r="3810" b="7620"/>
                      <wp:wrapNone/>
                      <wp:docPr id="31" name="矩形 210"/>
                      <wp:cNvGraphicFramePr/>
                      <a:graphic xmlns:a="http://schemas.openxmlformats.org/drawingml/2006/main">
                        <a:graphicData uri="http://schemas.microsoft.com/office/word/2010/wordprocessingShape">
                          <wps:wsp>
                            <wps:cNvSpPr/>
                            <wps:spPr>
                              <a:xfrm>
                                <a:off x="0" y="0"/>
                                <a:ext cx="5368290" cy="487680"/>
                              </a:xfrm>
                              <a:prstGeom prst="rect">
                                <a:avLst/>
                              </a:prstGeom>
                              <a:solidFill>
                                <a:srgbClr val="FFFFFF"/>
                              </a:solidFill>
                              <a:ln>
                                <a:noFill/>
                              </a:ln>
                            </wps:spPr>
                            <wps:txbx>
                              <w:txbxContent>
                                <w:p w14:paraId="15B1433A" w14:textId="77777777" w:rsidR="00F138D3" w:rsidRPr="007E58F5" w:rsidRDefault="00F138D3" w:rsidP="00F138D3">
                                  <w:pPr>
                                    <w:spacing w:line="360" w:lineRule="auto"/>
                                    <w:rPr>
                                      <w:rFonts w:ascii="宋体" w:hAnsi="宋体" w:cs="微软雅黑"/>
                                      <w:b/>
                                      <w:bCs/>
                                      <w:color w:val="1F497D"/>
                                      <w:kern w:val="1"/>
                                      <w:sz w:val="28"/>
                                      <w:szCs w:val="28"/>
                                    </w:rPr>
                                  </w:pPr>
                                  <w:r w:rsidRPr="007E58F5">
                                    <w:rPr>
                                      <w:rFonts w:ascii="宋体" w:hAnsi="宋体" w:cs="微软雅黑" w:hint="eastAsia"/>
                                      <w:b/>
                                      <w:bCs/>
                                      <w:color w:val="1F497D"/>
                                      <w:kern w:val="1"/>
                                      <w:sz w:val="28"/>
                                      <w:szCs w:val="28"/>
                                    </w:rPr>
                                    <w:t>四、例：</w:t>
                                  </w:r>
                                  <w:r>
                                    <w:rPr>
                                      <w:rFonts w:ascii="宋体" w:hAnsi="宋体" w:cs="微软雅黑" w:hint="eastAsia"/>
                                      <w:b/>
                                      <w:bCs/>
                                      <w:color w:val="1F497D"/>
                                      <w:kern w:val="1"/>
                                      <w:sz w:val="28"/>
                                      <w:szCs w:val="28"/>
                                    </w:rPr>
                                    <w:t>基于TGAM模块的脑电采集及分类</w:t>
                                  </w:r>
                                </w:p>
                                <w:p w14:paraId="5050C666" w14:textId="77777777" w:rsidR="00A02EA3" w:rsidRPr="00F138D3" w:rsidRDefault="00A02EA3"/>
                              </w:txbxContent>
                            </wps:txbx>
                            <wps:bodyPr vert="horz" wrap="square" anchor="t" upright="1">
                              <a:noAutofit/>
                            </wps:bodyPr>
                          </wps:wsp>
                        </a:graphicData>
                      </a:graphic>
                      <wp14:sizeRelH relativeFrom="margin">
                        <wp14:pctWidth>0</wp14:pctWidth>
                      </wp14:sizeRelH>
                      <wp14:sizeRelV relativeFrom="margin">
                        <wp14:pctHeight>0</wp14:pctHeight>
                      </wp14:sizeRelV>
                    </wp:anchor>
                  </w:drawing>
                </mc:Choice>
                <mc:Fallback>
                  <w:pict>
                    <v:rect w14:anchorId="274A462D" id="矩形 210" o:spid="_x0000_s1031" style="position:absolute;left:0;text-align:left;margin-left:-6.25pt;margin-top:-53.75pt;width:422.7pt;height:38.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" stroked="f">
                      <v:textbox>
                        <w:txbxContent>
                          <w:p w14:paraId="15B1433A" w14:textId="77777777" w:rsidR="00F138D3" w:rsidRPr="007E58F5" w:rsidRDefault="00F138D3" w:rsidP="00F138D3">
                            <w:pPr>
                              <w:spacing w:line="360" w:lineRule="auto"/>
                              <w:rPr>
                                <w:rFonts w:ascii="宋体" w:hAnsi="宋体" w:cs="微软雅黑"/>
                                <w:b/>
                                <w:bCs/>
                                <w:color w:val="1F497D"/>
                                <w:kern w:val="1"/>
                                <w:sz w:val="28"/>
                                <w:szCs w:val="28"/>
                              </w:rPr>
                            </w:pPr>
                            <w:r w:rsidRPr="007E58F5">
                              <w:rPr>
                                <w:rFonts w:ascii="宋体" w:hAnsi="宋体" w:cs="微软雅黑" w:hint="eastAsia"/>
                                <w:b/>
                                <w:bCs/>
                                <w:color w:val="1F497D"/>
                                <w:kern w:val="1"/>
                                <w:sz w:val="28"/>
                                <w:szCs w:val="28"/>
                              </w:rPr>
                              <w:t>四、例：</w:t>
                            </w:r>
                            <w:r>
                              <w:rPr>
                                <w:rFonts w:ascii="宋体" w:hAnsi="宋体" w:cs="微软雅黑" w:hint="eastAsia"/>
                                <w:b/>
                                <w:bCs/>
                                <w:color w:val="1F497D"/>
                                <w:kern w:val="1"/>
                                <w:sz w:val="28"/>
                                <w:szCs w:val="28"/>
                              </w:rPr>
                              <w:t>基于TGAM模块的脑电采集及分类</w:t>
                            </w:r>
                          </w:p>
                          <w:p w14:paraId="5050C666" w14:textId="77777777" w:rsidR="00A02EA3" w:rsidRPr="00F138D3" w:rsidRDefault="00A02EA3"/>
                        </w:txbxContent>
                      </v:textbox>
                    </v:rect>
                  </w:pict>
                </mc:Fallback>
              </mc:AlternateContent>
            </w:r>
            <w:r w:rsidRPr="007E58F5">
              <w:rPr>
                <w:rFonts w:ascii="宋体" w:hAnsi="宋体" w:cs="仿宋_GB2312" w:hint="eastAsia"/>
                <w:b/>
                <w:bCs/>
                <w:color w:val="548DD4"/>
                <w:kern w:val="1"/>
                <w:sz w:val="28"/>
                <w:szCs w:val="28"/>
              </w:rPr>
              <w:t>项目</w:t>
            </w:r>
          </w:p>
        </w:tc>
        <w:tc>
          <w:tcPr>
            <w:tcW w:w="6816" w:type="dxa"/>
            <w:tcBorders>
              <w:tl2br w:val="nil"/>
              <w:tr2bl w:val="nil"/>
            </w:tcBorders>
            <w:shd w:val="clear" w:color="auto" w:fill="FBFBFB"/>
            <w:vAlign w:val="center"/>
          </w:tcPr>
          <w:p w14:paraId="02D4B89A" w14:textId="1E252BA6" w:rsidR="00A02EA3" w:rsidRPr="007E58F5" w:rsidRDefault="0092511B">
            <w:pPr>
              <w:jc w:val="center"/>
              <w:rPr>
                <w:rFonts w:ascii="宋体" w:hAnsi="宋体" w:cs="仿宋_GB2312"/>
                <w:color w:val="3F3F3F"/>
                <w:kern w:val="1"/>
                <w:sz w:val="28"/>
                <w:szCs w:val="28"/>
              </w:rPr>
            </w:pPr>
            <w:r w:rsidRPr="007E58F5">
              <w:rPr>
                <w:rFonts w:ascii="宋体" w:hAnsi="宋体" w:cs="仿宋_GB2312" w:hint="eastAsia"/>
                <w:b/>
                <w:bCs/>
                <w:color w:val="3F3F3F"/>
                <w:kern w:val="1"/>
                <w:sz w:val="28"/>
                <w:szCs w:val="28"/>
              </w:rPr>
              <w:t>《</w:t>
            </w:r>
            <w:r w:rsidR="002811F7">
              <w:rPr>
                <w:rFonts w:ascii="宋体" w:hAnsi="宋体" w:cs="仿宋_GB2312" w:hint="eastAsia"/>
                <w:b/>
                <w:bCs/>
                <w:color w:val="3F3F3F"/>
                <w:kern w:val="1"/>
                <w:sz w:val="28"/>
                <w:szCs w:val="28"/>
              </w:rPr>
              <w:t>基于TGAM模块的脑电分析和应用</w:t>
            </w:r>
            <w:r w:rsidRPr="007E58F5">
              <w:rPr>
                <w:rFonts w:ascii="宋体" w:hAnsi="宋体" w:cs="仿宋_GB2312" w:hint="eastAsia"/>
                <w:b/>
                <w:bCs/>
                <w:color w:val="3F3F3F"/>
                <w:kern w:val="1"/>
                <w:sz w:val="28"/>
                <w:szCs w:val="28"/>
              </w:rPr>
              <w:t>》</w:t>
            </w:r>
          </w:p>
        </w:tc>
      </w:tr>
      <w:tr w:rsidR="00A02EA3" w:rsidRPr="007E58F5" w14:paraId="0B7F78BC" w14:textId="77777777">
        <w:trPr>
          <w:trHeight w:val="3609"/>
        </w:trPr>
        <w:tc>
          <w:tcPr>
            <w:tcW w:w="1601" w:type="dxa"/>
            <w:tcBorders>
              <w:tl2br w:val="nil"/>
              <w:tr2bl w:val="nil"/>
            </w:tcBorders>
            <w:shd w:val="clear" w:color="auto" w:fill="FBFBFB"/>
            <w:vAlign w:val="center"/>
          </w:tcPr>
          <w:p w14:paraId="54127D71" w14:textId="77777777" w:rsidR="00A02EA3" w:rsidRPr="007E58F5" w:rsidRDefault="0092511B">
            <w:pPr>
              <w:jc w:val="center"/>
              <w:rPr>
                <w:rFonts w:ascii="宋体" w:hAnsi="宋体" w:cs="微软雅黑"/>
                <w:b/>
                <w:bCs/>
                <w:kern w:val="1"/>
                <w:sz w:val="28"/>
                <w:szCs w:val="28"/>
              </w:rPr>
            </w:pPr>
            <w:bookmarkStart w:id="9" w:name="实现前规划"/>
            <w:r w:rsidRPr="007E58F5">
              <w:rPr>
                <w:rFonts w:ascii="宋体" w:hAnsi="宋体" w:cs="微软雅黑" w:hint="eastAsia"/>
                <w:b/>
                <w:bCs/>
                <w:kern w:val="1"/>
                <w:sz w:val="28"/>
                <w:szCs w:val="28"/>
              </w:rPr>
              <w:t>一、实现前</w:t>
            </w:r>
          </w:p>
          <w:p w14:paraId="64633A34" w14:textId="77777777" w:rsidR="00A02EA3" w:rsidRPr="007E58F5" w:rsidRDefault="0092511B">
            <w:pPr>
              <w:jc w:val="center"/>
              <w:rPr>
                <w:rFonts w:ascii="宋体" w:hAnsi="宋体"/>
                <w:sz w:val="28"/>
                <w:szCs w:val="28"/>
              </w:rPr>
            </w:pPr>
            <w:r w:rsidRPr="007E58F5">
              <w:rPr>
                <w:rFonts w:ascii="宋体" w:hAnsi="宋体" w:cs="微软雅黑" w:hint="eastAsia"/>
                <w:b/>
                <w:bCs/>
                <w:kern w:val="1"/>
                <w:sz w:val="28"/>
                <w:szCs w:val="28"/>
              </w:rPr>
              <w:t>规划</w:t>
            </w:r>
          </w:p>
          <w:bookmarkEnd w:id="9"/>
          <w:p w14:paraId="4DBCDB25" w14:textId="77777777" w:rsidR="00A02EA3" w:rsidRPr="007E58F5" w:rsidRDefault="00A02EA3">
            <w:pPr>
              <w:jc w:val="center"/>
              <w:rPr>
                <w:rFonts w:ascii="宋体" w:hAnsi="宋体" w:cs="仿宋_GB2312"/>
                <w:color w:val="3F3F3F"/>
                <w:kern w:val="1"/>
                <w:sz w:val="28"/>
                <w:szCs w:val="28"/>
              </w:rPr>
            </w:pPr>
          </w:p>
        </w:tc>
        <w:tc>
          <w:tcPr>
            <w:tcW w:w="6816" w:type="dxa"/>
            <w:tcBorders>
              <w:tl2br w:val="nil"/>
              <w:tr2bl w:val="nil"/>
            </w:tcBorders>
            <w:shd w:val="clear" w:color="auto" w:fill="FBFBFB"/>
            <w:vAlign w:val="center"/>
          </w:tcPr>
          <w:p w14:paraId="612FF6C0" w14:textId="166AC753"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t>a、</w:t>
            </w:r>
            <w:r w:rsidR="00F138D3">
              <w:rPr>
                <w:rFonts w:ascii="宋体" w:hAnsi="宋体" w:cs="仿宋_GB2312" w:hint="eastAsia"/>
                <w:color w:val="3F3F3F"/>
                <w:kern w:val="1"/>
                <w:sz w:val="28"/>
                <w:szCs w:val="28"/>
              </w:rPr>
              <w:t>采集</w:t>
            </w:r>
            <w:r w:rsidRPr="007E58F5">
              <w:rPr>
                <w:rFonts w:ascii="宋体" w:hAnsi="宋体" w:cs="仿宋_GB2312" w:hint="eastAsia"/>
                <w:color w:val="3F3F3F"/>
                <w:kern w:val="1"/>
                <w:sz w:val="28"/>
                <w:szCs w:val="28"/>
              </w:rPr>
              <w:t>，</w:t>
            </w:r>
            <w:r w:rsidR="00F138D3">
              <w:rPr>
                <w:rFonts w:ascii="宋体" w:hAnsi="宋体" w:cs="仿宋_GB2312" w:hint="eastAsia"/>
                <w:color w:val="3F3F3F"/>
                <w:kern w:val="1"/>
                <w:sz w:val="28"/>
                <w:szCs w:val="28"/>
              </w:rPr>
              <w:t>获取用户的相关数据信号</w:t>
            </w:r>
            <w:r w:rsidRPr="007E58F5">
              <w:rPr>
                <w:rFonts w:ascii="宋体" w:hAnsi="宋体" w:cs="仿宋_GB2312" w:hint="eastAsia"/>
                <w:color w:val="3F3F3F"/>
                <w:kern w:val="1"/>
                <w:sz w:val="28"/>
                <w:szCs w:val="28"/>
              </w:rPr>
              <w:t>；</w:t>
            </w:r>
          </w:p>
          <w:p w14:paraId="081A1B90" w14:textId="1EBF4F2E"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t>b、</w:t>
            </w:r>
            <w:r w:rsidR="00F138D3">
              <w:rPr>
                <w:rFonts w:ascii="宋体" w:hAnsi="宋体" w:cs="仿宋_GB2312" w:hint="eastAsia"/>
                <w:color w:val="3F3F3F"/>
                <w:kern w:val="1"/>
                <w:sz w:val="28"/>
                <w:szCs w:val="28"/>
              </w:rPr>
              <w:t>处理</w:t>
            </w:r>
            <w:r w:rsidRPr="007E58F5">
              <w:rPr>
                <w:rFonts w:ascii="宋体" w:hAnsi="宋体" w:cs="仿宋_GB2312" w:hint="eastAsia"/>
                <w:color w:val="3F3F3F"/>
                <w:kern w:val="1"/>
                <w:sz w:val="28"/>
                <w:szCs w:val="28"/>
              </w:rPr>
              <w:t>，对数据</w:t>
            </w:r>
            <w:r w:rsidR="00F138D3">
              <w:rPr>
                <w:rFonts w:ascii="宋体" w:hAnsi="宋体" w:cs="仿宋_GB2312" w:hint="eastAsia"/>
                <w:color w:val="3F3F3F"/>
                <w:kern w:val="1"/>
                <w:sz w:val="28"/>
                <w:szCs w:val="28"/>
              </w:rPr>
              <w:t>进行预处理以突出相关特征</w:t>
            </w:r>
            <w:r w:rsidRPr="007E58F5">
              <w:rPr>
                <w:rFonts w:ascii="宋体" w:hAnsi="宋体" w:cs="仿宋_GB2312" w:hint="eastAsia"/>
                <w:color w:val="3F3F3F"/>
                <w:kern w:val="1"/>
                <w:sz w:val="28"/>
                <w:szCs w:val="28"/>
              </w:rPr>
              <w:t>；</w:t>
            </w:r>
          </w:p>
          <w:p w14:paraId="6CA027CB" w14:textId="4AD19C47"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t>c、</w:t>
            </w:r>
            <w:r w:rsidR="00F138D3">
              <w:rPr>
                <w:rFonts w:ascii="宋体" w:hAnsi="宋体" w:cs="仿宋_GB2312" w:hint="eastAsia"/>
                <w:color w:val="3F3F3F"/>
                <w:kern w:val="1"/>
                <w:sz w:val="28"/>
                <w:szCs w:val="28"/>
              </w:rPr>
              <w:t>提取分类</w:t>
            </w:r>
            <w:r w:rsidRPr="007E58F5">
              <w:rPr>
                <w:rFonts w:ascii="宋体" w:hAnsi="宋体" w:cs="仿宋_GB2312" w:hint="eastAsia"/>
                <w:color w:val="3F3F3F"/>
                <w:kern w:val="1"/>
                <w:sz w:val="28"/>
                <w:szCs w:val="28"/>
              </w:rPr>
              <w:t>，</w:t>
            </w:r>
            <w:r w:rsidR="00F138D3">
              <w:rPr>
                <w:rFonts w:ascii="宋体" w:hAnsi="宋体" w:cs="仿宋_GB2312" w:hint="eastAsia"/>
                <w:color w:val="3F3F3F"/>
                <w:kern w:val="1"/>
                <w:sz w:val="28"/>
                <w:szCs w:val="28"/>
              </w:rPr>
              <w:t>将处理后的数据中特征提取分类</w:t>
            </w:r>
            <w:r w:rsidRPr="007E58F5">
              <w:rPr>
                <w:rFonts w:ascii="宋体" w:hAnsi="宋体" w:cs="仿宋_GB2312" w:hint="eastAsia"/>
                <w:color w:val="3F3F3F"/>
                <w:kern w:val="1"/>
                <w:sz w:val="28"/>
                <w:szCs w:val="28"/>
              </w:rPr>
              <w:t>。</w:t>
            </w:r>
          </w:p>
          <w:p w14:paraId="572397B2" w14:textId="39E11419" w:rsidR="00A02EA3" w:rsidRPr="007E58F5" w:rsidRDefault="00F138D3">
            <w:pPr>
              <w:jc w:val="left"/>
              <w:rPr>
                <w:rFonts w:ascii="宋体" w:hAnsi="宋体" w:cs="仿宋_GB2312"/>
                <w:color w:val="3F3F3F"/>
                <w:kern w:val="1"/>
                <w:sz w:val="28"/>
                <w:szCs w:val="28"/>
              </w:rPr>
            </w:pPr>
            <w:r w:rsidRPr="00F138D3">
              <w:rPr>
                <w:rFonts w:ascii="宋体" w:hAnsi="宋体"/>
                <w:noProof/>
                <w:sz w:val="28"/>
                <w:szCs w:val="28"/>
              </w:rPr>
              <w:drawing>
                <wp:inline distT="0" distB="0" distL="0" distR="0" wp14:anchorId="0ACCCB3E" wp14:editId="6D9DB9ED">
                  <wp:extent cx="3262313" cy="1968500"/>
                  <wp:effectExtent l="0" t="0" r="0" b="0"/>
                  <wp:docPr id="104468" name="图片 10" descr="图示&#10;&#10;描述已自动生成">
                    <a:extLst xmlns:a="http://schemas.openxmlformats.org/drawingml/2006/main">
                      <a:ext uri="{FF2B5EF4-FFF2-40B4-BE49-F238E27FC236}">
                        <a16:creationId xmlns:a16="http://schemas.microsoft.com/office/drawing/2014/main" id="{5C9E6E86-6B76-78DF-816C-D7C10052D6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8" name="图片 10" descr="图示&#10;&#10;描述已自动生成">
                            <a:extLst>
                              <a:ext uri="{FF2B5EF4-FFF2-40B4-BE49-F238E27FC236}">
                                <a16:creationId xmlns:a16="http://schemas.microsoft.com/office/drawing/2014/main" id="{5C9E6E86-6B76-78DF-816C-D7C10052D6CC}"/>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2313" cy="196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A02EA3" w:rsidRPr="007E58F5" w14:paraId="599BC68E" w14:textId="77777777">
        <w:trPr>
          <w:trHeight w:val="1144"/>
        </w:trPr>
        <w:tc>
          <w:tcPr>
            <w:tcW w:w="1601" w:type="dxa"/>
            <w:tcBorders>
              <w:tl2br w:val="nil"/>
              <w:tr2bl w:val="nil"/>
            </w:tcBorders>
            <w:shd w:val="clear" w:color="auto" w:fill="FBFBFB"/>
            <w:vAlign w:val="center"/>
          </w:tcPr>
          <w:p w14:paraId="34477B72" w14:textId="77777777" w:rsidR="00A02EA3" w:rsidRPr="007E58F5" w:rsidRDefault="0092511B">
            <w:pPr>
              <w:jc w:val="center"/>
              <w:rPr>
                <w:rFonts w:ascii="宋体" w:hAnsi="宋体" w:cs="微软雅黑"/>
                <w:b/>
                <w:bCs/>
                <w:kern w:val="1"/>
                <w:sz w:val="28"/>
                <w:szCs w:val="28"/>
              </w:rPr>
            </w:pPr>
            <w:r w:rsidRPr="007E58F5">
              <w:rPr>
                <w:rFonts w:ascii="宋体" w:hAnsi="宋体" w:cs="微软雅黑" w:hint="eastAsia"/>
                <w:b/>
                <w:bCs/>
                <w:kern w:val="1"/>
                <w:sz w:val="28"/>
                <w:szCs w:val="28"/>
              </w:rPr>
              <w:t>二、</w:t>
            </w:r>
            <w:bookmarkStart w:id="10" w:name="实现前计算"/>
            <w:r w:rsidRPr="007E58F5">
              <w:rPr>
                <w:rFonts w:ascii="宋体" w:hAnsi="宋体" w:cs="微软雅黑" w:hint="eastAsia"/>
                <w:b/>
                <w:bCs/>
                <w:kern w:val="1"/>
                <w:sz w:val="28"/>
                <w:szCs w:val="28"/>
              </w:rPr>
              <w:t>实现前</w:t>
            </w:r>
          </w:p>
          <w:p w14:paraId="35579244" w14:textId="77777777" w:rsidR="00A02EA3" w:rsidRPr="007E58F5" w:rsidRDefault="0092511B">
            <w:pPr>
              <w:jc w:val="center"/>
              <w:rPr>
                <w:rFonts w:ascii="宋体" w:hAnsi="宋体"/>
                <w:sz w:val="28"/>
                <w:szCs w:val="28"/>
              </w:rPr>
            </w:pPr>
            <w:r w:rsidRPr="007E58F5">
              <w:rPr>
                <w:rFonts w:ascii="宋体" w:hAnsi="宋体" w:cs="微软雅黑" w:hint="eastAsia"/>
                <w:b/>
                <w:bCs/>
                <w:kern w:val="1"/>
                <w:sz w:val="28"/>
                <w:szCs w:val="28"/>
              </w:rPr>
              <w:t>计算</w:t>
            </w:r>
          </w:p>
          <w:bookmarkEnd w:id="10"/>
          <w:p w14:paraId="7B9309F9" w14:textId="77777777" w:rsidR="00A02EA3" w:rsidRPr="007E58F5" w:rsidRDefault="00A02EA3">
            <w:pPr>
              <w:jc w:val="center"/>
              <w:rPr>
                <w:rFonts w:ascii="宋体" w:hAnsi="宋体" w:cs="仿宋_GB2312"/>
                <w:color w:val="3F3F3F"/>
                <w:kern w:val="1"/>
                <w:sz w:val="28"/>
                <w:szCs w:val="28"/>
              </w:rPr>
            </w:pPr>
          </w:p>
        </w:tc>
        <w:tc>
          <w:tcPr>
            <w:tcW w:w="6816" w:type="dxa"/>
            <w:tcBorders>
              <w:tl2br w:val="nil"/>
              <w:tr2bl w:val="nil"/>
            </w:tcBorders>
            <w:shd w:val="clear" w:color="auto" w:fill="FBFBFB"/>
            <w:vAlign w:val="center"/>
          </w:tcPr>
          <w:p w14:paraId="52F29C67" w14:textId="6D3D0D2A" w:rsidR="00A02EA3" w:rsidRPr="007E58F5" w:rsidRDefault="00F138D3">
            <w:pPr>
              <w:numPr>
                <w:ilvl w:val="0"/>
                <w:numId w:val="8"/>
              </w:numPr>
              <w:jc w:val="left"/>
              <w:rPr>
                <w:rFonts w:ascii="宋体" w:hAnsi="宋体" w:cs="仿宋_GB2312"/>
                <w:color w:val="3F3F3F"/>
                <w:kern w:val="1"/>
                <w:sz w:val="28"/>
                <w:szCs w:val="28"/>
              </w:rPr>
            </w:pPr>
            <w:r>
              <w:rPr>
                <w:rFonts w:ascii="宋体" w:hAnsi="宋体" w:cs="仿宋_GB2312" w:hint="eastAsia"/>
                <w:color w:val="3F3F3F"/>
                <w:kern w:val="1"/>
                <w:sz w:val="28"/>
                <w:szCs w:val="28"/>
              </w:rPr>
              <w:t>标注方法</w:t>
            </w:r>
            <w:r w:rsidR="0092511B" w:rsidRPr="007E58F5">
              <w:rPr>
                <w:rFonts w:ascii="宋体" w:hAnsi="宋体" w:cs="仿宋_GB2312" w:hint="eastAsia"/>
                <w:color w:val="3F3F3F"/>
                <w:kern w:val="1"/>
                <w:sz w:val="28"/>
                <w:szCs w:val="28"/>
              </w:rPr>
              <w:t>设计</w:t>
            </w:r>
          </w:p>
          <w:p w14:paraId="4066FA81" w14:textId="0C0C9846"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t xml:space="preserve">    通过</w:t>
            </w:r>
            <w:r w:rsidR="00F138D3">
              <w:rPr>
                <w:rFonts w:ascii="宋体" w:hAnsi="宋体" w:cs="仿宋_GB2312" w:hint="eastAsia"/>
                <w:color w:val="3F3F3F"/>
                <w:kern w:val="1"/>
                <w:sz w:val="28"/>
                <w:szCs w:val="28"/>
              </w:rPr>
              <w:t>参考Kaggle</w:t>
            </w:r>
            <w:r w:rsidRPr="007E58F5">
              <w:rPr>
                <w:rFonts w:ascii="宋体" w:hAnsi="宋体" w:cs="仿宋_GB2312" w:hint="eastAsia"/>
                <w:color w:val="3F3F3F"/>
                <w:kern w:val="1"/>
                <w:sz w:val="28"/>
                <w:szCs w:val="28"/>
              </w:rPr>
              <w:t>数据设计，降低实现难度并提升</w:t>
            </w:r>
            <w:r w:rsidR="00863E82">
              <w:rPr>
                <w:rFonts w:ascii="宋体" w:hAnsi="宋体" w:cs="仿宋_GB2312" w:hint="eastAsia"/>
                <w:color w:val="3F3F3F"/>
                <w:kern w:val="1"/>
                <w:sz w:val="28"/>
                <w:szCs w:val="28"/>
              </w:rPr>
              <w:t>精度</w:t>
            </w:r>
            <w:r w:rsidRPr="007E58F5">
              <w:rPr>
                <w:rFonts w:ascii="宋体" w:hAnsi="宋体" w:cs="仿宋_GB2312" w:hint="eastAsia"/>
                <w:color w:val="3F3F3F"/>
                <w:kern w:val="1"/>
                <w:sz w:val="28"/>
                <w:szCs w:val="28"/>
              </w:rPr>
              <w:t>。</w:t>
            </w:r>
          </w:p>
          <w:p w14:paraId="49A4ED98" w14:textId="5F055BF0" w:rsidR="00A02EA3" w:rsidRPr="007E58F5" w:rsidRDefault="0034067D">
            <w:pPr>
              <w:numPr>
                <w:ilvl w:val="0"/>
                <w:numId w:val="8"/>
              </w:numPr>
              <w:jc w:val="left"/>
              <w:rPr>
                <w:rFonts w:ascii="宋体" w:hAnsi="宋体" w:cs="仿宋_GB2312"/>
                <w:color w:val="3F3F3F"/>
                <w:kern w:val="1"/>
                <w:sz w:val="28"/>
                <w:szCs w:val="28"/>
              </w:rPr>
            </w:pPr>
            <w:r>
              <w:rPr>
                <w:rFonts w:ascii="宋体" w:hAnsi="宋体" w:cs="仿宋_GB2312" w:hint="eastAsia"/>
                <w:color w:val="3F3F3F"/>
                <w:kern w:val="1"/>
                <w:sz w:val="28"/>
                <w:szCs w:val="28"/>
              </w:rPr>
              <w:t>森林树模型</w:t>
            </w:r>
          </w:p>
          <w:p w14:paraId="573BCC0A" w14:textId="06E77E06"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t xml:space="preserve">    </w:t>
            </w:r>
            <w:r w:rsidR="0034067D">
              <w:rPr>
                <w:rFonts w:ascii="宋体" w:hAnsi="宋体" w:cs="仿宋_GB2312" w:hint="eastAsia"/>
                <w:color w:val="3F3F3F"/>
                <w:kern w:val="1"/>
                <w:sz w:val="28"/>
                <w:szCs w:val="28"/>
              </w:rPr>
              <w:t>通过数据对比提供的对比值，采用森林树模型对数据进行提取处理</w:t>
            </w:r>
            <w:r w:rsidRPr="007E58F5">
              <w:rPr>
                <w:rFonts w:ascii="宋体" w:hAnsi="宋体" w:cs="仿宋_GB2312" w:hint="eastAsia"/>
                <w:color w:val="3F3F3F"/>
                <w:kern w:val="1"/>
                <w:sz w:val="28"/>
                <w:szCs w:val="28"/>
              </w:rPr>
              <w:t>。</w:t>
            </w:r>
          </w:p>
          <w:p w14:paraId="2C0F8416" w14:textId="5117DB2B"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t>c、</w:t>
            </w:r>
            <w:r w:rsidR="0034067D">
              <w:rPr>
                <w:rFonts w:ascii="宋体" w:hAnsi="宋体" w:cs="仿宋_GB2312" w:hint="eastAsia"/>
                <w:color w:val="3F3F3F"/>
                <w:kern w:val="1"/>
                <w:sz w:val="28"/>
                <w:szCs w:val="28"/>
              </w:rPr>
              <w:t>功率谱密度分析</w:t>
            </w:r>
          </w:p>
          <w:p w14:paraId="6A4AFB68" w14:textId="7DE7147D"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t>d、</w:t>
            </w:r>
            <w:r w:rsidR="0034067D">
              <w:rPr>
                <w:rFonts w:ascii="宋体" w:hAnsi="宋体" w:cs="仿宋_GB2312" w:hint="eastAsia"/>
                <w:color w:val="3F3F3F"/>
                <w:kern w:val="1"/>
                <w:sz w:val="28"/>
                <w:szCs w:val="28"/>
              </w:rPr>
              <w:t>机器算法</w:t>
            </w:r>
            <w:r w:rsidRPr="007E58F5">
              <w:rPr>
                <w:rFonts w:ascii="宋体" w:hAnsi="宋体" w:cs="仿宋_GB2312" w:hint="eastAsia"/>
                <w:color w:val="3F3F3F"/>
                <w:kern w:val="1"/>
                <w:sz w:val="28"/>
                <w:szCs w:val="28"/>
              </w:rPr>
              <w:t xml:space="preserve"> --&gt; </w:t>
            </w:r>
            <w:r w:rsidR="0034067D">
              <w:rPr>
                <w:rFonts w:ascii="宋体" w:hAnsi="宋体" w:cs="仿宋_GB2312" w:hint="eastAsia"/>
                <w:color w:val="3F3F3F"/>
                <w:kern w:val="1"/>
                <w:sz w:val="28"/>
                <w:szCs w:val="28"/>
              </w:rPr>
              <w:t>机器学习</w:t>
            </w:r>
          </w:p>
        </w:tc>
      </w:tr>
      <w:tr w:rsidR="00A02EA3" w:rsidRPr="007E58F5" w14:paraId="06E5DF57" w14:textId="77777777">
        <w:trPr>
          <w:trHeight w:hRule="exact" w:val="3347"/>
        </w:trPr>
        <w:tc>
          <w:tcPr>
            <w:tcW w:w="1601" w:type="dxa"/>
            <w:tcBorders>
              <w:tl2br w:val="nil"/>
              <w:tr2bl w:val="nil"/>
            </w:tcBorders>
            <w:shd w:val="clear" w:color="auto" w:fill="FBFBFB"/>
            <w:vAlign w:val="center"/>
          </w:tcPr>
          <w:p w14:paraId="481D2681" w14:textId="77777777" w:rsidR="00A02EA3" w:rsidRPr="007E58F5" w:rsidRDefault="0092511B">
            <w:pPr>
              <w:jc w:val="center"/>
              <w:rPr>
                <w:rFonts w:ascii="宋体" w:hAnsi="宋体" w:cs="微软雅黑"/>
                <w:b/>
                <w:bCs/>
                <w:kern w:val="1"/>
                <w:sz w:val="28"/>
                <w:szCs w:val="28"/>
              </w:rPr>
            </w:pPr>
            <w:r w:rsidRPr="007E58F5">
              <w:rPr>
                <w:rFonts w:ascii="宋体" w:hAnsi="宋体" w:cs="微软雅黑" w:hint="eastAsia"/>
                <w:b/>
                <w:bCs/>
                <w:kern w:val="1"/>
                <w:sz w:val="28"/>
                <w:szCs w:val="28"/>
              </w:rPr>
              <w:lastRenderedPageBreak/>
              <w:t>三、</w:t>
            </w:r>
            <w:bookmarkStart w:id="11" w:name="实现后渲染"/>
            <w:r w:rsidRPr="007E58F5">
              <w:rPr>
                <w:rFonts w:ascii="宋体" w:hAnsi="宋体" w:cs="微软雅黑" w:hint="eastAsia"/>
                <w:b/>
                <w:bCs/>
                <w:kern w:val="1"/>
                <w:sz w:val="28"/>
                <w:szCs w:val="28"/>
              </w:rPr>
              <w:t>实现后</w:t>
            </w:r>
          </w:p>
          <w:p w14:paraId="215AF270" w14:textId="77777777" w:rsidR="00A02EA3" w:rsidRPr="007E58F5" w:rsidRDefault="0092511B">
            <w:pPr>
              <w:jc w:val="center"/>
              <w:rPr>
                <w:rFonts w:ascii="宋体" w:hAnsi="宋体"/>
                <w:sz w:val="28"/>
                <w:szCs w:val="28"/>
              </w:rPr>
            </w:pPr>
            <w:r w:rsidRPr="007E58F5">
              <w:rPr>
                <w:rFonts w:ascii="宋体" w:hAnsi="宋体" w:cs="微软雅黑" w:hint="eastAsia"/>
                <w:b/>
                <w:bCs/>
                <w:kern w:val="1"/>
                <w:sz w:val="28"/>
                <w:szCs w:val="28"/>
              </w:rPr>
              <w:t>渲染</w:t>
            </w:r>
          </w:p>
          <w:bookmarkEnd w:id="11"/>
          <w:p w14:paraId="391388C8" w14:textId="77777777" w:rsidR="00A02EA3" w:rsidRPr="007E58F5" w:rsidRDefault="00A02EA3">
            <w:pPr>
              <w:jc w:val="center"/>
              <w:rPr>
                <w:rFonts w:ascii="宋体" w:hAnsi="宋体" w:cs="仿宋_GB2312"/>
                <w:b/>
                <w:bCs/>
                <w:color w:val="3F3F3F"/>
                <w:kern w:val="1"/>
                <w:sz w:val="28"/>
                <w:szCs w:val="28"/>
              </w:rPr>
            </w:pPr>
          </w:p>
        </w:tc>
        <w:tc>
          <w:tcPr>
            <w:tcW w:w="6816" w:type="dxa"/>
            <w:tcBorders>
              <w:tl2br w:val="nil"/>
              <w:tr2bl w:val="nil"/>
            </w:tcBorders>
            <w:shd w:val="clear" w:color="auto" w:fill="FBFBFB"/>
            <w:vAlign w:val="center"/>
          </w:tcPr>
          <w:p w14:paraId="3D732F2E" w14:textId="45E2EFEB" w:rsidR="00A02EA3" w:rsidRPr="007E58F5" w:rsidRDefault="0092511B">
            <w:pPr>
              <w:jc w:val="left"/>
              <w:rPr>
                <w:rFonts w:ascii="宋体" w:hAnsi="宋体" w:cs="仿宋_GB2312"/>
                <w:b/>
                <w:bCs/>
                <w:color w:val="3F3F3F"/>
                <w:kern w:val="1"/>
                <w:sz w:val="28"/>
                <w:szCs w:val="28"/>
              </w:rPr>
            </w:pPr>
            <w:r w:rsidRPr="007E58F5">
              <w:rPr>
                <w:rFonts w:ascii="宋体" w:hAnsi="宋体" w:cs="仿宋_GB2312" w:hint="eastAsia"/>
                <w:color w:val="3F3F3F"/>
                <w:kern w:val="1"/>
                <w:sz w:val="28"/>
                <w:szCs w:val="28"/>
              </w:rPr>
              <w:t>计算出所有需要的坐标之后可以进行渲染，让其</w:t>
            </w:r>
            <w:r w:rsidR="00921CF5">
              <w:rPr>
                <w:rFonts w:ascii="宋体" w:hAnsi="宋体" w:cs="仿宋_GB2312" w:hint="eastAsia"/>
                <w:color w:val="3F3F3F"/>
                <w:kern w:val="1"/>
                <w:sz w:val="28"/>
                <w:szCs w:val="28"/>
              </w:rPr>
              <w:t>在对应的折线图上显现</w:t>
            </w:r>
            <w:r w:rsidRPr="007E58F5">
              <w:rPr>
                <w:rFonts w:ascii="宋体" w:hAnsi="宋体" w:cs="仿宋_GB2312" w:hint="eastAsia"/>
                <w:color w:val="3F3F3F"/>
                <w:kern w:val="1"/>
                <w:sz w:val="28"/>
                <w:szCs w:val="28"/>
              </w:rPr>
              <w:t>。在Web</w:t>
            </w:r>
            <w:r w:rsidR="00921CF5">
              <w:rPr>
                <w:rFonts w:ascii="宋体" w:hAnsi="宋体" w:cs="仿宋_GB2312" w:hint="eastAsia"/>
                <w:color w:val="3F3F3F"/>
                <w:kern w:val="1"/>
                <w:sz w:val="28"/>
                <w:szCs w:val="28"/>
              </w:rPr>
              <w:t>显现</w:t>
            </w:r>
            <w:r w:rsidRPr="007E58F5">
              <w:rPr>
                <w:rFonts w:ascii="宋体" w:hAnsi="宋体" w:cs="仿宋_GB2312" w:hint="eastAsia"/>
                <w:color w:val="3F3F3F"/>
                <w:kern w:val="1"/>
                <w:sz w:val="28"/>
                <w:szCs w:val="28"/>
              </w:rPr>
              <w:t>上我们采用HTML+CSS、SVG、Canvas、WebGL进行制作，技术点的能力互有交叉。</w:t>
            </w:r>
          </w:p>
        </w:tc>
      </w:tr>
    </w:tbl>
    <w:p w14:paraId="06963423" w14:textId="77777777" w:rsidR="00F138D3" w:rsidRDefault="00F138D3" w:rsidP="00F138D3">
      <w:pPr>
        <w:spacing w:line="360" w:lineRule="auto"/>
        <w:rPr>
          <w:rFonts w:ascii="宋体" w:hAnsi="宋体" w:cs="宋体"/>
          <w:sz w:val="28"/>
          <w:szCs w:val="28"/>
        </w:rPr>
      </w:pPr>
    </w:p>
    <w:p w14:paraId="367120AA" w14:textId="639FDAB5" w:rsidR="00A02EA3" w:rsidRPr="007E58F5" w:rsidRDefault="0092511B">
      <w:pPr>
        <w:spacing w:line="360" w:lineRule="auto"/>
        <w:ind w:left="560"/>
        <w:jc w:val="center"/>
        <w:rPr>
          <w:rFonts w:ascii="宋体" w:hAnsi="宋体" w:cs="宋体"/>
          <w:sz w:val="28"/>
          <w:szCs w:val="28"/>
        </w:rPr>
      </w:pPr>
      <w:r w:rsidRPr="007E58F5">
        <w:rPr>
          <w:rFonts w:ascii="宋体" w:hAnsi="宋体"/>
          <w:noProof/>
          <w:sz w:val="28"/>
          <w:szCs w:val="28"/>
        </w:rPr>
        <mc:AlternateContent>
          <mc:Choice Requires="wps">
            <w:drawing>
              <wp:anchor distT="0" distB="0" distL="114300" distR="114300" simplePos="0" relativeHeight="251715584" behindDoc="0" locked="0" layoutInCell="1" allowOverlap="1" wp14:anchorId="614FD0BB" wp14:editId="45528837">
                <wp:simplePos x="0" y="0"/>
                <wp:positionH relativeFrom="margin">
                  <wp:align>left</wp:align>
                </wp:positionH>
                <wp:positionV relativeFrom="paragraph">
                  <wp:posOffset>156845</wp:posOffset>
                </wp:positionV>
                <wp:extent cx="5427980" cy="2814955"/>
                <wp:effectExtent l="0" t="0" r="20320" b="23495"/>
                <wp:wrapNone/>
                <wp:docPr id="166" name="矩形 536"/>
                <wp:cNvGraphicFramePr/>
                <a:graphic xmlns:a="http://schemas.openxmlformats.org/drawingml/2006/main">
                  <a:graphicData uri="http://schemas.microsoft.com/office/word/2010/wordprocessingShape">
                    <wps:wsp>
                      <wps:cNvSpPr/>
                      <wps:spPr>
                        <a:xfrm>
                          <a:off x="0" y="0"/>
                          <a:ext cx="5427980" cy="2814955"/>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0EDE9DEA" w14:textId="560BD0AE" w:rsidR="00A02EA3" w:rsidRDefault="00F138D3">
                            <w:pPr>
                              <w:rPr>
                                <w:sz w:val="24"/>
                                <w:szCs w:val="32"/>
                              </w:rPr>
                            </w:pPr>
                            <w:r w:rsidRPr="00F138D3">
                              <w:rPr>
                                <w:rFonts w:ascii="宋体" w:hAnsi="宋体" w:cs="宋体"/>
                                <w:noProof/>
                                <w:sz w:val="24"/>
                              </w:rPr>
                              <w:t xml:space="preserve"> </w:t>
                            </w:r>
                          </w:p>
                          <w:p w14:paraId="0D5CE3F7" w14:textId="77777777" w:rsidR="00A02EA3" w:rsidRDefault="00A02EA3">
                            <w:pPr>
                              <w:rPr>
                                <w:sz w:val="24"/>
                                <w:szCs w:val="32"/>
                              </w:rPr>
                            </w:pPr>
                          </w:p>
                          <w:p w14:paraId="3FA238EC" w14:textId="23A7BBC6" w:rsidR="00A02EA3" w:rsidRDefault="00165BE4">
                            <w:pPr>
                              <w:rPr>
                                <w:sz w:val="24"/>
                                <w:szCs w:val="32"/>
                              </w:rPr>
                            </w:pPr>
                            <w:r w:rsidRPr="00165BE4">
                              <w:rPr>
                                <w:noProof/>
                                <w:sz w:val="24"/>
                                <w:szCs w:val="32"/>
                              </w:rPr>
                              <w:drawing>
                                <wp:inline distT="0" distB="0" distL="0" distR="0" wp14:anchorId="74DB5E4A" wp14:editId="3D268B94">
                                  <wp:extent cx="4826000" cy="2318385"/>
                                  <wp:effectExtent l="0" t="0" r="0" b="5715"/>
                                  <wp:docPr id="2088821654" name="图片 2088821654" descr="电脑软件截图&#10;&#10;描述已自动生成">
                                    <a:extLst xmlns:a="http://schemas.openxmlformats.org/drawingml/2006/main">
                                      <a:ext uri="{FF2B5EF4-FFF2-40B4-BE49-F238E27FC236}">
                                        <a16:creationId xmlns:a16="http://schemas.microsoft.com/office/drawing/2014/main" id="{C0DE4F64-23CC-6879-C467-48C0D0C50D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2" name="图片 3" descr="电脑软件截图&#10;&#10;描述已自动生成">
                                            <a:extLst>
                                              <a:ext uri="{FF2B5EF4-FFF2-40B4-BE49-F238E27FC236}">
                                                <a16:creationId xmlns:a16="http://schemas.microsoft.com/office/drawing/2014/main" id="{C0DE4F64-23CC-6879-C467-48C0D0C50DCB}"/>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6000" cy="2318385"/>
                                          </a:xfrm>
                                          <a:prstGeom prst="rect">
                                            <a:avLst/>
                                          </a:prstGeom>
                                          <a:noFill/>
                                          <a:ln>
                                            <a:noFill/>
                                          </a:ln>
                                        </pic:spPr>
                                      </pic:pic>
                                    </a:graphicData>
                                  </a:graphic>
                                </wp:inline>
                              </w:drawing>
                            </w:r>
                          </w:p>
                          <w:p w14:paraId="4D6E866F" w14:textId="77777777" w:rsidR="00A02EA3" w:rsidRDefault="00A02EA3">
                            <w:pPr>
                              <w:rPr>
                                <w:color w:val="17365D"/>
                                <w:sz w:val="28"/>
                                <w:szCs w:val="36"/>
                              </w:rPr>
                            </w:pPr>
                          </w:p>
                          <w:p w14:paraId="24281BDB" w14:textId="77777777" w:rsidR="00A02EA3" w:rsidRDefault="00A02EA3">
                            <w:pPr>
                              <w:rPr>
                                <w:color w:val="17365D"/>
                                <w:sz w:val="28"/>
                                <w:szCs w:val="36"/>
                              </w:rPr>
                            </w:pPr>
                          </w:p>
                          <w:p w14:paraId="31C157A2" w14:textId="77777777" w:rsidR="00A02EA3" w:rsidRDefault="00A02EA3">
                            <w:pPr>
                              <w:jc w:val="center"/>
                              <w:rPr>
                                <w:color w:val="17365D"/>
                                <w:sz w:val="28"/>
                                <w:szCs w:val="36"/>
                              </w:rPr>
                            </w:pPr>
                          </w:p>
                          <w:p w14:paraId="614BA8BB" w14:textId="77777777" w:rsidR="00A02EA3" w:rsidRDefault="00A02EA3">
                            <w:pPr>
                              <w:jc w:val="center"/>
                              <w:rPr>
                                <w:color w:val="17365D"/>
                                <w:sz w:val="28"/>
                                <w:szCs w:val="36"/>
                              </w:rPr>
                            </w:pPr>
                          </w:p>
                        </w:txbxContent>
                      </wps:txbx>
                      <wps:bodyPr vert="horz" wrap="square" anchor="t" upright="1">
                        <a:noAutofit/>
                      </wps:bodyPr>
                    </wps:wsp>
                  </a:graphicData>
                </a:graphic>
                <wp14:sizeRelV relativeFrom="margin">
                  <wp14:pctHeight>0</wp14:pctHeight>
                </wp14:sizeRelV>
              </wp:anchor>
            </w:drawing>
          </mc:Choice>
          <mc:Fallback>
            <w:pict>
              <v:rect w14:anchorId="614FD0BB" id="矩形 536" o:spid="_x0000_s1032" style="position:absolute;left:0;text-align:left;margin-left:0;margin-top:12.35pt;width:427.4pt;height:221.65pt;z-index:251715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" strokecolor="#d9d9d9">
                <v:textbox>
                  <w:txbxContent>
                    <w:p w14:paraId="0EDE9DEA" w14:textId="560BD0AE" w:rsidR="00A02EA3" w:rsidRDefault="00F138D3">
                      <w:pPr>
                        <w:rPr>
                          <w:sz w:val="24"/>
                          <w:szCs w:val="32"/>
                        </w:rPr>
                      </w:pPr>
                      <w:r w:rsidRPr="00F138D3">
                        <w:rPr>
                          <w:rFonts w:ascii="宋体" w:hAnsi="宋体" w:cs="宋体"/>
                          <w:noProof/>
                          <w:sz w:val="24"/>
                        </w:rPr>
                        <w:t xml:space="preserve"> </w:t>
                      </w:r>
                    </w:p>
                    <w:p w14:paraId="0D5CE3F7" w14:textId="77777777" w:rsidR="00A02EA3" w:rsidRDefault="00A02EA3">
                      <w:pPr>
                        <w:rPr>
                          <w:sz w:val="24"/>
                          <w:szCs w:val="32"/>
                        </w:rPr>
                      </w:pPr>
                    </w:p>
                    <w:p w14:paraId="3FA238EC" w14:textId="23A7BBC6" w:rsidR="00A02EA3" w:rsidRDefault="00165BE4">
                      <w:pPr>
                        <w:rPr>
                          <w:sz w:val="24"/>
                          <w:szCs w:val="32"/>
                        </w:rPr>
                      </w:pPr>
                      <w:r w:rsidRPr="00165BE4">
                        <w:rPr>
                          <w:noProof/>
                          <w:sz w:val="24"/>
                          <w:szCs w:val="32"/>
                        </w:rPr>
                        <w:drawing>
                          <wp:inline distT="0" distB="0" distL="0" distR="0" wp14:anchorId="74DB5E4A" wp14:editId="3D268B94">
                            <wp:extent cx="4826000" cy="2318385"/>
                            <wp:effectExtent l="0" t="0" r="0" b="5715"/>
                            <wp:docPr id="2088821654" name="图片 2088821654" descr="电脑软件截图&#10;&#10;描述已自动生成">
                              <a:extLst xmlns:a="http://schemas.openxmlformats.org/drawingml/2006/main">
                                <a:ext uri="{FF2B5EF4-FFF2-40B4-BE49-F238E27FC236}">
                                  <a16:creationId xmlns:a16="http://schemas.microsoft.com/office/drawing/2014/main" id="{C0DE4F64-23CC-6879-C467-48C0D0C50D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2" name="图片 3" descr="电脑软件截图&#10;&#10;描述已自动生成">
                                      <a:extLst>
                                        <a:ext uri="{FF2B5EF4-FFF2-40B4-BE49-F238E27FC236}">
                                          <a16:creationId xmlns:a16="http://schemas.microsoft.com/office/drawing/2014/main" id="{C0DE4F64-23CC-6879-C467-48C0D0C50DCB}"/>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6000" cy="2318385"/>
                                    </a:xfrm>
                                    <a:prstGeom prst="rect">
                                      <a:avLst/>
                                    </a:prstGeom>
                                    <a:noFill/>
                                    <a:ln>
                                      <a:noFill/>
                                    </a:ln>
                                  </pic:spPr>
                                </pic:pic>
                              </a:graphicData>
                            </a:graphic>
                          </wp:inline>
                        </w:drawing>
                      </w:r>
                    </w:p>
                    <w:p w14:paraId="4D6E866F" w14:textId="77777777" w:rsidR="00A02EA3" w:rsidRDefault="00A02EA3">
                      <w:pPr>
                        <w:rPr>
                          <w:color w:val="17365D"/>
                          <w:sz w:val="28"/>
                          <w:szCs w:val="36"/>
                        </w:rPr>
                      </w:pPr>
                    </w:p>
                    <w:p w14:paraId="24281BDB" w14:textId="77777777" w:rsidR="00A02EA3" w:rsidRDefault="00A02EA3">
                      <w:pPr>
                        <w:rPr>
                          <w:color w:val="17365D"/>
                          <w:sz w:val="28"/>
                          <w:szCs w:val="36"/>
                        </w:rPr>
                      </w:pPr>
                    </w:p>
                    <w:p w14:paraId="31C157A2" w14:textId="77777777" w:rsidR="00A02EA3" w:rsidRDefault="00A02EA3">
                      <w:pPr>
                        <w:jc w:val="center"/>
                        <w:rPr>
                          <w:color w:val="17365D"/>
                          <w:sz w:val="28"/>
                          <w:szCs w:val="36"/>
                        </w:rPr>
                      </w:pPr>
                    </w:p>
                    <w:p w14:paraId="614BA8BB" w14:textId="77777777" w:rsidR="00A02EA3" w:rsidRDefault="00A02EA3">
                      <w:pPr>
                        <w:jc w:val="center"/>
                        <w:rPr>
                          <w:color w:val="17365D"/>
                          <w:sz w:val="28"/>
                          <w:szCs w:val="36"/>
                        </w:rPr>
                      </w:pPr>
                    </w:p>
                  </w:txbxContent>
                </v:textbox>
                <w10:wrap anchorx="margin"/>
              </v:rect>
            </w:pict>
          </mc:Fallback>
        </mc:AlternateContent>
      </w:r>
    </w:p>
    <w:p w14:paraId="2CFEE9B5" w14:textId="77777777" w:rsidR="00A02EA3" w:rsidRPr="007E58F5" w:rsidRDefault="00A02EA3">
      <w:pPr>
        <w:spacing w:line="360" w:lineRule="auto"/>
        <w:ind w:left="560"/>
        <w:jc w:val="center"/>
        <w:rPr>
          <w:rFonts w:ascii="宋体" w:hAnsi="宋体" w:cs="宋体"/>
          <w:sz w:val="28"/>
          <w:szCs w:val="28"/>
        </w:rPr>
      </w:pPr>
    </w:p>
    <w:p w14:paraId="4A589753" w14:textId="77777777" w:rsidR="00A02EA3" w:rsidRPr="007E58F5" w:rsidRDefault="0092511B">
      <w:pPr>
        <w:spacing w:line="360" w:lineRule="auto"/>
        <w:ind w:left="560" w:firstLineChars="100" w:firstLine="280"/>
        <w:jc w:val="left"/>
        <w:rPr>
          <w:rFonts w:ascii="宋体" w:hAnsi="宋体" w:cs="仿宋_GB2312"/>
          <w:sz w:val="28"/>
          <w:szCs w:val="28"/>
        </w:rPr>
      </w:pPr>
      <w:r w:rsidRPr="007E58F5">
        <w:rPr>
          <w:rFonts w:ascii="宋体" w:hAnsi="宋体" w:cs="仿宋_GB2312" w:hint="eastAsia"/>
          <w:sz w:val="28"/>
          <w:szCs w:val="28"/>
        </w:rPr>
        <w:t>桑基图是一种数据流图，展示了数据是如何从左到右流向最后的节点，每条代表一条数据流，宽度代表数据流的大小。桑基图常用于流量分析，可以很清楚的看出数据是如何渐渐分流的。</w:t>
      </w:r>
    </w:p>
    <w:p w14:paraId="43B22B6F" w14:textId="77777777" w:rsidR="00A02EA3" w:rsidRPr="007E58F5" w:rsidRDefault="00A02EA3">
      <w:pPr>
        <w:spacing w:line="360" w:lineRule="auto"/>
        <w:ind w:left="560" w:firstLineChars="100" w:firstLine="281"/>
        <w:jc w:val="left"/>
        <w:rPr>
          <w:rFonts w:ascii="宋体" w:hAnsi="宋体" w:cs="仿宋_GB2312"/>
          <w:b/>
          <w:bCs/>
          <w:sz w:val="28"/>
          <w:szCs w:val="28"/>
        </w:rPr>
      </w:pPr>
    </w:p>
    <w:p w14:paraId="3A6F0DCD" w14:textId="77777777" w:rsidR="00A02EA3" w:rsidRPr="007E58F5" w:rsidRDefault="00A02EA3" w:rsidP="00F138D3">
      <w:pPr>
        <w:spacing w:line="360" w:lineRule="auto"/>
        <w:jc w:val="left"/>
        <w:rPr>
          <w:rFonts w:ascii="宋体" w:hAnsi="宋体" w:cs="仿宋_GB2312"/>
          <w:b/>
          <w:bCs/>
          <w:sz w:val="28"/>
          <w:szCs w:val="28"/>
        </w:rPr>
      </w:pPr>
    </w:p>
    <w:p w14:paraId="5171361B" w14:textId="76C21D92" w:rsidR="00A02EA3" w:rsidRPr="007E58F5" w:rsidRDefault="0092511B">
      <w:pPr>
        <w:numPr>
          <w:ilvl w:val="0"/>
          <w:numId w:val="9"/>
        </w:numPr>
        <w:ind w:firstLineChars="100" w:firstLine="281"/>
        <w:jc w:val="left"/>
        <w:rPr>
          <w:rFonts w:ascii="宋体" w:hAnsi="宋体" w:cs="微软雅黑"/>
          <w:b/>
          <w:bCs/>
          <w:color w:val="1F497D"/>
          <w:kern w:val="1"/>
          <w:sz w:val="28"/>
          <w:szCs w:val="28"/>
        </w:rPr>
      </w:pPr>
      <w:bookmarkStart w:id="12" w:name="实现桑基图的关键点"/>
      <w:r w:rsidRPr="007E58F5">
        <w:rPr>
          <w:rFonts w:ascii="宋体" w:hAnsi="宋体" w:cs="微软雅黑" w:hint="eastAsia"/>
          <w:b/>
          <w:bCs/>
          <w:color w:val="1F497D"/>
          <w:kern w:val="1"/>
          <w:sz w:val="28"/>
          <w:szCs w:val="28"/>
        </w:rPr>
        <w:t>实现</w:t>
      </w:r>
      <w:r w:rsidR="00921CF5">
        <w:rPr>
          <w:rFonts w:ascii="宋体" w:hAnsi="宋体" w:cs="微软雅黑" w:hint="eastAsia"/>
          <w:b/>
          <w:bCs/>
          <w:color w:val="1F497D"/>
          <w:kern w:val="1"/>
          <w:sz w:val="28"/>
          <w:szCs w:val="28"/>
        </w:rPr>
        <w:t>脑电采集分析应用</w:t>
      </w:r>
      <w:r w:rsidRPr="007E58F5">
        <w:rPr>
          <w:rFonts w:ascii="宋体" w:hAnsi="宋体" w:cs="微软雅黑" w:hint="eastAsia"/>
          <w:b/>
          <w:bCs/>
          <w:color w:val="1F497D"/>
          <w:kern w:val="1"/>
          <w:sz w:val="28"/>
          <w:szCs w:val="28"/>
        </w:rPr>
        <w:t>的关键点</w:t>
      </w:r>
    </w:p>
    <w:bookmarkEnd w:id="12"/>
    <w:p w14:paraId="09697058" w14:textId="0E39B8DE" w:rsidR="00A02EA3" w:rsidRPr="00921CF5" w:rsidRDefault="00921CF5" w:rsidP="00921CF5">
      <w:pPr>
        <w:numPr>
          <w:ilvl w:val="0"/>
          <w:numId w:val="10"/>
        </w:numPr>
        <w:ind w:left="420" w:firstLine="420"/>
        <w:jc w:val="left"/>
        <w:rPr>
          <w:rFonts w:ascii="宋体" w:hAnsi="宋体" w:cs="方正仿宋_GB2312"/>
          <w:b/>
          <w:bCs/>
          <w:kern w:val="1"/>
          <w:sz w:val="28"/>
          <w:szCs w:val="28"/>
        </w:rPr>
      </w:pPr>
      <w:r>
        <w:rPr>
          <w:rFonts w:ascii="宋体" w:hAnsi="宋体" w:cs="方正仿宋_GB2312" w:hint="eastAsia"/>
          <w:b/>
          <w:bCs/>
          <w:kern w:val="1"/>
          <w:sz w:val="28"/>
          <w:szCs w:val="28"/>
        </w:rPr>
        <w:t>信号采集</w:t>
      </w:r>
    </w:p>
    <w:p w14:paraId="12E9E4B7" w14:textId="5A2BB177" w:rsidR="00921CF5" w:rsidRPr="00921CF5" w:rsidRDefault="00921CF5" w:rsidP="00921CF5">
      <w:pPr>
        <w:ind w:left="840" w:firstLine="420"/>
        <w:jc w:val="left"/>
        <w:rPr>
          <w:rFonts w:ascii="宋体" w:hAnsi="宋体" w:cs="方正仿宋_GB2312"/>
          <w:kern w:val="1"/>
          <w:sz w:val="28"/>
          <w:szCs w:val="28"/>
        </w:rPr>
      </w:pPr>
      <w:r w:rsidRPr="00921CF5">
        <w:rPr>
          <w:rFonts w:ascii="宋体" w:hAnsi="宋体" w:cs="方正仿宋_GB2312" w:hint="eastAsia"/>
          <w:kern w:val="1"/>
          <w:sz w:val="28"/>
          <w:szCs w:val="28"/>
        </w:rPr>
        <w:t>耳机需要配备TGAM模块，用于采集用户的脑电信号。在采集信号时需要考虑信号的质量和稳定性，需要在耳机的设计中充分考虑这些因素。</w:t>
      </w:r>
      <w:r>
        <w:rPr>
          <w:rFonts w:ascii="宋体" w:hAnsi="宋体" w:cs="方正仿宋_GB2312" w:hint="eastAsia"/>
          <w:kern w:val="1"/>
          <w:sz w:val="28"/>
          <w:szCs w:val="28"/>
        </w:rPr>
        <w:t>考虑</w:t>
      </w:r>
      <w:r w:rsidRPr="00921CF5">
        <w:rPr>
          <w:rFonts w:ascii="宋体" w:hAnsi="宋体" w:cs="方正仿宋_GB2312" w:hint="eastAsia"/>
          <w:kern w:val="1"/>
          <w:sz w:val="28"/>
          <w:szCs w:val="28"/>
        </w:rPr>
        <w:t>采用双层结构的耳罩设计和适当的电极布置来提高信号的质量和稳定性。</w:t>
      </w:r>
    </w:p>
    <w:p w14:paraId="05147F27" w14:textId="00CB7255" w:rsidR="00921CF5" w:rsidRPr="00921CF5" w:rsidRDefault="00921CF5" w:rsidP="00921CF5">
      <w:pPr>
        <w:numPr>
          <w:ilvl w:val="0"/>
          <w:numId w:val="10"/>
        </w:numPr>
        <w:ind w:left="420" w:firstLine="420"/>
        <w:jc w:val="left"/>
        <w:rPr>
          <w:rFonts w:ascii="宋体" w:hAnsi="宋体" w:cs="方正仿宋_GB2312"/>
          <w:b/>
          <w:bCs/>
          <w:kern w:val="1"/>
          <w:sz w:val="28"/>
          <w:szCs w:val="28"/>
        </w:rPr>
      </w:pPr>
      <w:r>
        <w:rPr>
          <w:rFonts w:ascii="宋体" w:hAnsi="宋体" w:cs="方正仿宋_GB2312" w:hint="eastAsia"/>
          <w:b/>
          <w:bCs/>
          <w:kern w:val="1"/>
          <w:sz w:val="28"/>
          <w:szCs w:val="28"/>
        </w:rPr>
        <w:t>信号处理</w:t>
      </w:r>
    </w:p>
    <w:p w14:paraId="31F7F42F" w14:textId="77777777" w:rsidR="00921CF5" w:rsidRPr="00921CF5" w:rsidRDefault="00921CF5" w:rsidP="00921CF5">
      <w:pPr>
        <w:ind w:left="840" w:firstLine="420"/>
        <w:jc w:val="left"/>
        <w:rPr>
          <w:rFonts w:ascii="宋体" w:hAnsi="宋体" w:cs="方正仿宋_GB2312"/>
          <w:kern w:val="1"/>
          <w:sz w:val="28"/>
          <w:szCs w:val="28"/>
        </w:rPr>
      </w:pPr>
    </w:p>
    <w:p w14:paraId="105F6F4A" w14:textId="5D627D5A" w:rsidR="00921CF5" w:rsidRPr="00921CF5" w:rsidRDefault="00921CF5" w:rsidP="00921CF5">
      <w:pPr>
        <w:ind w:left="840" w:firstLine="420"/>
        <w:jc w:val="left"/>
        <w:rPr>
          <w:rFonts w:ascii="宋体" w:hAnsi="宋体" w:cs="方正仿宋_GB2312"/>
          <w:kern w:val="1"/>
          <w:sz w:val="28"/>
          <w:szCs w:val="28"/>
        </w:rPr>
      </w:pPr>
      <w:r w:rsidRPr="00921CF5">
        <w:rPr>
          <w:rFonts w:ascii="宋体" w:hAnsi="宋体" w:cs="方正仿宋_GB2312" w:hint="eastAsia"/>
          <w:kern w:val="1"/>
          <w:sz w:val="28"/>
          <w:szCs w:val="28"/>
        </w:rPr>
        <w:lastRenderedPageBreak/>
        <w:t>采集到的脑电信号需要进行信号处理和分析，以提取用户的脑电特征。常见的脑电特征包括α波、β波、θ波等频段的功率谱密度和事件相关电位（ERP）等。需要在耳机中搭载信号处理的硬件和软件模块，以实现脑电特征的提取和分析。</w:t>
      </w:r>
    </w:p>
    <w:p w14:paraId="383D36E9" w14:textId="6C8B9E0C" w:rsidR="00921CF5" w:rsidRPr="00921CF5" w:rsidRDefault="00921CF5" w:rsidP="00921CF5">
      <w:pPr>
        <w:numPr>
          <w:ilvl w:val="0"/>
          <w:numId w:val="10"/>
        </w:numPr>
        <w:ind w:left="420" w:firstLine="420"/>
        <w:jc w:val="left"/>
        <w:rPr>
          <w:rFonts w:ascii="宋体" w:hAnsi="宋体" w:cs="方正仿宋_GB2312"/>
          <w:b/>
          <w:bCs/>
          <w:kern w:val="1"/>
          <w:sz w:val="28"/>
          <w:szCs w:val="28"/>
        </w:rPr>
      </w:pPr>
      <w:r>
        <w:rPr>
          <w:rFonts w:ascii="宋体" w:hAnsi="宋体" w:cs="方正仿宋_GB2312" w:hint="eastAsia"/>
          <w:b/>
          <w:bCs/>
          <w:kern w:val="1"/>
          <w:sz w:val="28"/>
          <w:szCs w:val="28"/>
        </w:rPr>
        <w:t>用户交互</w:t>
      </w:r>
    </w:p>
    <w:p w14:paraId="1F7057FF" w14:textId="753786D9" w:rsidR="00921CF5" w:rsidRPr="00921CF5" w:rsidRDefault="00921CF5" w:rsidP="00921CF5">
      <w:pPr>
        <w:ind w:left="840" w:firstLine="420"/>
        <w:jc w:val="left"/>
        <w:rPr>
          <w:rFonts w:ascii="宋体" w:hAnsi="宋体" w:cs="方正仿宋_GB2312"/>
          <w:kern w:val="1"/>
          <w:sz w:val="28"/>
          <w:szCs w:val="28"/>
        </w:rPr>
      </w:pPr>
      <w:proofErr w:type="gramStart"/>
      <w:r w:rsidRPr="00921CF5">
        <w:rPr>
          <w:rFonts w:ascii="宋体" w:hAnsi="宋体" w:cs="方正仿宋_GB2312" w:hint="eastAsia"/>
          <w:kern w:val="1"/>
          <w:sz w:val="28"/>
          <w:szCs w:val="28"/>
        </w:rPr>
        <w:t>脑机接口</w:t>
      </w:r>
      <w:proofErr w:type="gramEnd"/>
      <w:r w:rsidRPr="00921CF5">
        <w:rPr>
          <w:rFonts w:ascii="宋体" w:hAnsi="宋体" w:cs="方正仿宋_GB2312" w:hint="eastAsia"/>
          <w:kern w:val="1"/>
          <w:sz w:val="28"/>
          <w:szCs w:val="28"/>
        </w:rPr>
        <w:t>技术需要实现人机交互，因此需要耳机具备一定的交互功能。例如，可以通过</w:t>
      </w:r>
      <w:r>
        <w:rPr>
          <w:rFonts w:ascii="宋体" w:hAnsi="宋体" w:cs="方正仿宋_GB2312" w:hint="eastAsia"/>
          <w:kern w:val="1"/>
          <w:sz w:val="28"/>
          <w:szCs w:val="28"/>
        </w:rPr>
        <w:t>脑电波控制特定应用的特定功能、</w:t>
      </w:r>
      <w:r w:rsidRPr="00921CF5">
        <w:rPr>
          <w:rFonts w:ascii="宋体" w:hAnsi="宋体" w:cs="方正仿宋_GB2312" w:hint="eastAsia"/>
          <w:kern w:val="1"/>
          <w:sz w:val="28"/>
          <w:szCs w:val="28"/>
        </w:rPr>
        <w:t>语音交互、按钮控制等方式实现用户对耳机的控制。</w:t>
      </w:r>
    </w:p>
    <w:p w14:paraId="33EC92D3" w14:textId="35D9B1DF" w:rsidR="00921CF5" w:rsidRPr="00921CF5" w:rsidRDefault="00921CF5" w:rsidP="00921CF5">
      <w:pPr>
        <w:numPr>
          <w:ilvl w:val="0"/>
          <w:numId w:val="10"/>
        </w:numPr>
        <w:ind w:left="420" w:firstLine="420"/>
        <w:jc w:val="left"/>
        <w:rPr>
          <w:rFonts w:ascii="宋体" w:hAnsi="宋体" w:cs="方正仿宋_GB2312"/>
          <w:b/>
          <w:bCs/>
          <w:kern w:val="1"/>
          <w:sz w:val="28"/>
          <w:szCs w:val="28"/>
        </w:rPr>
      </w:pPr>
      <w:r>
        <w:rPr>
          <w:rFonts w:ascii="宋体" w:hAnsi="宋体" w:cs="方正仿宋_GB2312" w:hint="eastAsia"/>
          <w:b/>
          <w:bCs/>
          <w:kern w:val="1"/>
          <w:sz w:val="28"/>
          <w:szCs w:val="28"/>
        </w:rPr>
        <w:t>应用场景</w:t>
      </w:r>
    </w:p>
    <w:p w14:paraId="15C9838B" w14:textId="510F0A7D" w:rsidR="00921CF5" w:rsidRPr="00921CF5" w:rsidRDefault="00921CF5" w:rsidP="00921CF5">
      <w:pPr>
        <w:ind w:left="840" w:firstLine="420"/>
        <w:jc w:val="left"/>
        <w:rPr>
          <w:rFonts w:ascii="宋体" w:hAnsi="宋体" w:cs="方正仿宋_GB2312"/>
          <w:kern w:val="1"/>
          <w:sz w:val="28"/>
          <w:szCs w:val="28"/>
        </w:rPr>
      </w:pPr>
      <w:proofErr w:type="gramStart"/>
      <w:r w:rsidRPr="00921CF5">
        <w:rPr>
          <w:rFonts w:ascii="宋体" w:hAnsi="宋体" w:cs="方正仿宋_GB2312" w:hint="eastAsia"/>
          <w:kern w:val="1"/>
          <w:sz w:val="28"/>
          <w:szCs w:val="28"/>
        </w:rPr>
        <w:t>脑机接口</w:t>
      </w:r>
      <w:proofErr w:type="gramEnd"/>
      <w:r w:rsidRPr="00921CF5">
        <w:rPr>
          <w:rFonts w:ascii="宋体" w:hAnsi="宋体" w:cs="方正仿宋_GB2312" w:hint="eastAsia"/>
          <w:kern w:val="1"/>
          <w:sz w:val="28"/>
          <w:szCs w:val="28"/>
        </w:rPr>
        <w:t>技术的应用场景广泛，可以应用于健康管理、心理治疗、游戏娱乐等领域。耳机需要充分考虑不同的应用场景和用户需求，以实现更好的用户体验和应用效果。</w:t>
      </w:r>
    </w:p>
    <w:p w14:paraId="0D2952A5" w14:textId="4912359A" w:rsidR="00921CF5" w:rsidRPr="007E58F5" w:rsidRDefault="00921CF5" w:rsidP="00921CF5">
      <w:pPr>
        <w:ind w:left="840" w:firstLine="420"/>
        <w:jc w:val="left"/>
        <w:rPr>
          <w:rFonts w:ascii="宋体" w:hAnsi="宋体" w:cs="方正仿宋_GB2312"/>
          <w:kern w:val="1"/>
          <w:sz w:val="28"/>
          <w:szCs w:val="28"/>
        </w:rPr>
      </w:pPr>
      <w:r w:rsidRPr="00921CF5">
        <w:rPr>
          <w:rFonts w:ascii="宋体" w:hAnsi="宋体" w:cs="方正仿宋_GB2312" w:hint="eastAsia"/>
          <w:kern w:val="1"/>
          <w:sz w:val="28"/>
          <w:szCs w:val="28"/>
        </w:rPr>
        <w:t>在实现基于TGAM模块脑电分析及应用的耳机时，确保耳机具有良好的信号采集、信号处理、用户</w:t>
      </w:r>
      <w:proofErr w:type="gramStart"/>
      <w:r w:rsidRPr="00921CF5">
        <w:rPr>
          <w:rFonts w:ascii="宋体" w:hAnsi="宋体" w:cs="方正仿宋_GB2312" w:hint="eastAsia"/>
          <w:kern w:val="1"/>
          <w:sz w:val="28"/>
          <w:szCs w:val="28"/>
        </w:rPr>
        <w:t>交互和</w:t>
      </w:r>
      <w:proofErr w:type="gramEnd"/>
      <w:r w:rsidRPr="00921CF5">
        <w:rPr>
          <w:rFonts w:ascii="宋体" w:hAnsi="宋体" w:cs="方正仿宋_GB2312" w:hint="eastAsia"/>
          <w:kern w:val="1"/>
          <w:sz w:val="28"/>
          <w:szCs w:val="28"/>
        </w:rPr>
        <w:t>应用效果。同时需要注意保护用户隐私和</w:t>
      </w:r>
      <w:proofErr w:type="gramStart"/>
      <w:r w:rsidRPr="00921CF5">
        <w:rPr>
          <w:rFonts w:ascii="宋体" w:hAnsi="宋体" w:cs="方正仿宋_GB2312" w:hint="eastAsia"/>
          <w:kern w:val="1"/>
          <w:sz w:val="28"/>
          <w:szCs w:val="28"/>
        </w:rPr>
        <w:t>脑机接口</w:t>
      </w:r>
      <w:proofErr w:type="gramEnd"/>
      <w:r w:rsidRPr="00921CF5">
        <w:rPr>
          <w:rFonts w:ascii="宋体" w:hAnsi="宋体" w:cs="方正仿宋_GB2312" w:hint="eastAsia"/>
          <w:kern w:val="1"/>
          <w:sz w:val="28"/>
          <w:szCs w:val="28"/>
        </w:rPr>
        <w:t>技术的安全性。</w:t>
      </w:r>
    </w:p>
    <w:p w14:paraId="2D0788A8" w14:textId="77777777" w:rsidR="00A02EA3" w:rsidRPr="007E58F5" w:rsidRDefault="00A02EA3">
      <w:pPr>
        <w:ind w:left="840" w:firstLine="420"/>
        <w:jc w:val="left"/>
        <w:rPr>
          <w:rFonts w:ascii="宋体" w:hAnsi="宋体" w:cs="方正仿宋_GB2312"/>
          <w:kern w:val="1"/>
          <w:sz w:val="28"/>
          <w:szCs w:val="28"/>
        </w:rPr>
      </w:pPr>
    </w:p>
    <w:p w14:paraId="151260B6" w14:textId="77777777" w:rsidR="00A02EA3" w:rsidRPr="007E58F5" w:rsidRDefault="00A02EA3">
      <w:pPr>
        <w:ind w:left="840" w:firstLine="420"/>
        <w:jc w:val="left"/>
        <w:rPr>
          <w:rFonts w:ascii="宋体" w:hAnsi="宋体" w:cs="方正仿宋_GB2312"/>
          <w:kern w:val="1"/>
          <w:sz w:val="28"/>
          <w:szCs w:val="28"/>
        </w:rPr>
      </w:pPr>
    </w:p>
    <w:p w14:paraId="7D14EB1F" w14:textId="77777777" w:rsidR="00A02EA3" w:rsidRPr="007E58F5" w:rsidRDefault="00A02EA3">
      <w:pPr>
        <w:ind w:left="840" w:firstLine="420"/>
        <w:jc w:val="left"/>
        <w:rPr>
          <w:rFonts w:ascii="宋体" w:hAnsi="宋体" w:cs="方正仿宋_GB2312"/>
          <w:kern w:val="1"/>
          <w:sz w:val="28"/>
          <w:szCs w:val="28"/>
        </w:rPr>
      </w:pPr>
    </w:p>
    <w:p w14:paraId="268D0FA1" w14:textId="77777777" w:rsidR="00A02EA3" w:rsidRPr="007E58F5" w:rsidRDefault="00A02EA3">
      <w:pPr>
        <w:ind w:left="840" w:firstLine="420"/>
        <w:jc w:val="left"/>
        <w:rPr>
          <w:rFonts w:ascii="宋体" w:hAnsi="宋体" w:cs="方正仿宋_GB2312"/>
          <w:kern w:val="1"/>
          <w:sz w:val="28"/>
          <w:szCs w:val="28"/>
        </w:rPr>
      </w:pPr>
    </w:p>
    <w:p w14:paraId="0C9D67A3" w14:textId="77777777" w:rsidR="00A02EA3" w:rsidRPr="007E58F5" w:rsidRDefault="00A02EA3">
      <w:pPr>
        <w:jc w:val="left"/>
        <w:rPr>
          <w:rFonts w:ascii="宋体" w:hAnsi="宋体" w:cs="方正仿宋_GB2312"/>
          <w:kern w:val="1"/>
          <w:sz w:val="28"/>
          <w:szCs w:val="28"/>
        </w:rPr>
      </w:pPr>
    </w:p>
    <w:p w14:paraId="0D9D8B05" w14:textId="1D07B984" w:rsidR="00A02EA3" w:rsidRPr="007E58F5" w:rsidRDefault="008D5456">
      <w:pPr>
        <w:numPr>
          <w:ilvl w:val="0"/>
          <w:numId w:val="9"/>
        </w:numPr>
        <w:ind w:firstLineChars="100" w:firstLine="281"/>
        <w:jc w:val="left"/>
        <w:rPr>
          <w:rFonts w:ascii="宋体" w:hAnsi="宋体" w:cs="微软雅黑"/>
          <w:b/>
          <w:bCs/>
          <w:color w:val="1F497D"/>
          <w:kern w:val="1"/>
          <w:sz w:val="28"/>
          <w:szCs w:val="28"/>
        </w:rPr>
      </w:pPr>
      <w:r>
        <w:rPr>
          <w:rFonts w:ascii="宋体" w:hAnsi="宋体" w:cs="微软雅黑" w:hint="eastAsia"/>
          <w:b/>
          <w:bCs/>
          <w:color w:val="1F497D"/>
          <w:kern w:val="1"/>
          <w:sz w:val="28"/>
          <w:szCs w:val="28"/>
        </w:rPr>
        <w:t>信号处理</w:t>
      </w:r>
      <w:r w:rsidR="00156B55">
        <w:rPr>
          <w:rFonts w:ascii="宋体" w:hAnsi="宋体" w:cs="微软雅黑" w:hint="eastAsia"/>
          <w:b/>
          <w:bCs/>
          <w:color w:val="1F497D"/>
          <w:kern w:val="1"/>
          <w:sz w:val="28"/>
          <w:szCs w:val="28"/>
        </w:rPr>
        <w:t>及分类</w:t>
      </w:r>
      <w:r>
        <w:rPr>
          <w:rFonts w:ascii="宋体" w:hAnsi="宋体" w:cs="微软雅黑" w:hint="eastAsia"/>
          <w:b/>
          <w:bCs/>
          <w:color w:val="1F497D"/>
          <w:kern w:val="1"/>
          <w:sz w:val="28"/>
          <w:szCs w:val="28"/>
        </w:rPr>
        <w:t>计算</w:t>
      </w:r>
    </w:p>
    <w:p w14:paraId="243E2ED5" w14:textId="0DA3079D" w:rsidR="00A02EA3" w:rsidRPr="00C2781C" w:rsidRDefault="0092511B" w:rsidP="00C2781C">
      <w:pPr>
        <w:numPr>
          <w:ilvl w:val="0"/>
          <w:numId w:val="11"/>
        </w:numPr>
        <w:ind w:left="420" w:firstLine="420"/>
        <w:jc w:val="left"/>
        <w:rPr>
          <w:rFonts w:ascii="宋体" w:hAnsi="宋体" w:cs="方正仿宋_GB2312"/>
          <w:b/>
          <w:bCs/>
          <w:kern w:val="1"/>
          <w:sz w:val="28"/>
          <w:szCs w:val="28"/>
        </w:rPr>
      </w:pPr>
      <w:r w:rsidRPr="007E58F5">
        <w:rPr>
          <w:rFonts w:ascii="宋体" w:hAnsi="宋体" w:cs="方正仿宋_GB2312" w:hint="eastAsia"/>
          <w:b/>
          <w:bCs/>
          <w:kern w:val="1"/>
          <w:sz w:val="28"/>
          <w:szCs w:val="28"/>
        </w:rPr>
        <w:lastRenderedPageBreak/>
        <w:t>准备工作</w:t>
      </w:r>
    </w:p>
    <w:p w14:paraId="64445F45" w14:textId="77B0B99F" w:rsidR="008D5456" w:rsidRPr="008D5456" w:rsidRDefault="008D5456" w:rsidP="008D5456">
      <w:pPr>
        <w:spacing w:line="360" w:lineRule="auto"/>
        <w:ind w:left="1400" w:firstLineChars="100" w:firstLine="281"/>
        <w:jc w:val="left"/>
        <w:rPr>
          <w:rFonts w:ascii="宋体" w:hAnsi="宋体" w:cs="仿宋_GB2312"/>
          <w:sz w:val="28"/>
          <w:szCs w:val="28"/>
        </w:rPr>
      </w:pPr>
      <w:r w:rsidRPr="00C2781C">
        <w:rPr>
          <w:rFonts w:ascii="宋体" w:hAnsi="宋体" w:cs="仿宋_GB2312" w:hint="eastAsia"/>
          <w:b/>
          <w:bCs/>
          <w:sz w:val="28"/>
          <w:szCs w:val="28"/>
        </w:rPr>
        <w:t>滤波</w:t>
      </w:r>
      <w:r w:rsidRPr="008D5456">
        <w:rPr>
          <w:rFonts w:ascii="宋体" w:hAnsi="宋体" w:cs="仿宋_GB2312" w:hint="eastAsia"/>
          <w:sz w:val="28"/>
          <w:szCs w:val="28"/>
        </w:rPr>
        <w:t>：脑电信号常常受到</w:t>
      </w:r>
      <w:proofErr w:type="gramStart"/>
      <w:r w:rsidRPr="008D5456">
        <w:rPr>
          <w:rFonts w:ascii="宋体" w:hAnsi="宋体" w:cs="仿宋_GB2312" w:hint="eastAsia"/>
          <w:sz w:val="28"/>
          <w:szCs w:val="28"/>
        </w:rPr>
        <w:t>肌</w:t>
      </w:r>
      <w:proofErr w:type="gramEnd"/>
      <w:r w:rsidRPr="008D5456">
        <w:rPr>
          <w:rFonts w:ascii="宋体" w:hAnsi="宋体" w:cs="仿宋_GB2312" w:hint="eastAsia"/>
          <w:sz w:val="28"/>
          <w:szCs w:val="28"/>
        </w:rPr>
        <w:t>电信号、直流漂移等干扰，需要进行滤波去除这些干扰。滤波方法包括带通滤波、带阻滤波等，</w:t>
      </w:r>
      <w:r w:rsidR="00C2781C">
        <w:rPr>
          <w:rFonts w:ascii="宋体" w:hAnsi="宋体" w:cs="仿宋_GB2312" w:hint="eastAsia"/>
          <w:sz w:val="28"/>
          <w:szCs w:val="28"/>
        </w:rPr>
        <w:t>这里我们采用的</w:t>
      </w:r>
      <w:r w:rsidRPr="008D5456">
        <w:rPr>
          <w:rFonts w:ascii="宋体" w:hAnsi="宋体" w:cs="仿宋_GB2312" w:hint="eastAsia"/>
          <w:sz w:val="28"/>
          <w:szCs w:val="28"/>
        </w:rPr>
        <w:t>滤波器包括巴特沃斯滤波器和Butterworth滤波器</w:t>
      </w:r>
      <w:r w:rsidR="00C2781C">
        <w:rPr>
          <w:rFonts w:ascii="宋体" w:hAnsi="宋体" w:cs="仿宋_GB2312" w:hint="eastAsia"/>
          <w:sz w:val="28"/>
          <w:szCs w:val="28"/>
        </w:rPr>
        <w:t>，通过对比选择精度高的</w:t>
      </w:r>
      <w:r w:rsidRPr="008D5456">
        <w:rPr>
          <w:rFonts w:ascii="宋体" w:hAnsi="宋体" w:cs="仿宋_GB2312" w:hint="eastAsia"/>
          <w:sz w:val="28"/>
          <w:szCs w:val="28"/>
        </w:rPr>
        <w:t>。</w:t>
      </w:r>
    </w:p>
    <w:p w14:paraId="2E07B9D4" w14:textId="77777777" w:rsidR="008D5456" w:rsidRPr="008D5456" w:rsidRDefault="008D5456" w:rsidP="008D5456">
      <w:pPr>
        <w:spacing w:line="360" w:lineRule="auto"/>
        <w:ind w:left="1400" w:firstLineChars="100" w:firstLine="280"/>
        <w:jc w:val="left"/>
        <w:rPr>
          <w:rFonts w:ascii="宋体" w:hAnsi="宋体" w:cs="仿宋_GB2312"/>
          <w:sz w:val="28"/>
          <w:szCs w:val="28"/>
        </w:rPr>
      </w:pPr>
    </w:p>
    <w:p w14:paraId="7970B2BC" w14:textId="2692AB20" w:rsidR="008D5456" w:rsidRPr="008D5456" w:rsidRDefault="008D5456" w:rsidP="008D5456">
      <w:pPr>
        <w:spacing w:line="360" w:lineRule="auto"/>
        <w:ind w:left="1400" w:firstLineChars="100" w:firstLine="281"/>
        <w:jc w:val="left"/>
        <w:rPr>
          <w:rFonts w:ascii="宋体" w:hAnsi="宋体" w:cs="仿宋_GB2312"/>
          <w:sz w:val="28"/>
          <w:szCs w:val="28"/>
        </w:rPr>
      </w:pPr>
      <w:r w:rsidRPr="00C2781C">
        <w:rPr>
          <w:rFonts w:ascii="宋体" w:hAnsi="宋体" w:cs="仿宋_GB2312" w:hint="eastAsia"/>
          <w:b/>
          <w:bCs/>
          <w:sz w:val="28"/>
          <w:szCs w:val="28"/>
        </w:rPr>
        <w:t>去伪迹</w:t>
      </w:r>
      <w:r w:rsidRPr="008D5456">
        <w:rPr>
          <w:rFonts w:ascii="宋体" w:hAnsi="宋体" w:cs="仿宋_GB2312" w:hint="eastAsia"/>
          <w:sz w:val="28"/>
          <w:szCs w:val="28"/>
        </w:rPr>
        <w:t>：脑电信号采集时可能受到伪迹干扰，例如电源干扰、电极干扰等，需要进行去伪迹处理。采用平均参考去除电源干扰，采用交错采样去除电极干扰等方法</w:t>
      </w:r>
      <w:r w:rsidR="00C2781C">
        <w:rPr>
          <w:rFonts w:ascii="宋体" w:hAnsi="宋体" w:cs="仿宋_GB2312" w:hint="eastAsia"/>
          <w:sz w:val="28"/>
          <w:szCs w:val="28"/>
        </w:rPr>
        <w:t>，我们还将考虑新型通过相应方差方式进行处理验证是否会大大提高精度</w:t>
      </w:r>
      <w:r w:rsidRPr="008D5456">
        <w:rPr>
          <w:rFonts w:ascii="宋体" w:hAnsi="宋体" w:cs="仿宋_GB2312" w:hint="eastAsia"/>
          <w:sz w:val="28"/>
          <w:szCs w:val="28"/>
        </w:rPr>
        <w:t>。</w:t>
      </w:r>
    </w:p>
    <w:p w14:paraId="7385C364" w14:textId="77777777" w:rsidR="008D5456" w:rsidRPr="008D5456" w:rsidRDefault="008D5456" w:rsidP="008D5456">
      <w:pPr>
        <w:spacing w:line="360" w:lineRule="auto"/>
        <w:ind w:left="1400" w:firstLineChars="100" w:firstLine="280"/>
        <w:jc w:val="left"/>
        <w:rPr>
          <w:rFonts w:ascii="宋体" w:hAnsi="宋体" w:cs="仿宋_GB2312"/>
          <w:sz w:val="28"/>
          <w:szCs w:val="28"/>
        </w:rPr>
      </w:pPr>
    </w:p>
    <w:p w14:paraId="6DA5BF26" w14:textId="5D316C63" w:rsidR="008D5456" w:rsidRPr="008D5456" w:rsidRDefault="008D5456" w:rsidP="008D5456">
      <w:pPr>
        <w:spacing w:line="360" w:lineRule="auto"/>
        <w:ind w:left="1400" w:firstLineChars="100" w:firstLine="281"/>
        <w:jc w:val="left"/>
        <w:rPr>
          <w:rFonts w:ascii="宋体" w:hAnsi="宋体" w:cs="仿宋_GB2312"/>
          <w:sz w:val="28"/>
          <w:szCs w:val="28"/>
        </w:rPr>
      </w:pPr>
      <w:r w:rsidRPr="00C2781C">
        <w:rPr>
          <w:rFonts w:ascii="宋体" w:hAnsi="宋体" w:cs="仿宋_GB2312" w:hint="eastAsia"/>
          <w:b/>
          <w:bCs/>
          <w:sz w:val="28"/>
          <w:szCs w:val="28"/>
        </w:rPr>
        <w:t>分段</w:t>
      </w:r>
      <w:r w:rsidRPr="008D5456">
        <w:rPr>
          <w:rFonts w:ascii="宋体" w:hAnsi="宋体" w:cs="仿宋_GB2312" w:hint="eastAsia"/>
          <w:sz w:val="28"/>
          <w:szCs w:val="28"/>
        </w:rPr>
        <w:t>：脑电信号需要分段处理，将整个记录时间分为数秒或数十秒的小段，方便后续分析。需要信号的平稳性和连续性，避免分段过程对信号的影响。</w:t>
      </w:r>
    </w:p>
    <w:p w14:paraId="0AA2FD55" w14:textId="77777777" w:rsidR="008D5456" w:rsidRPr="008D5456" w:rsidRDefault="008D5456" w:rsidP="008D5456">
      <w:pPr>
        <w:spacing w:line="360" w:lineRule="auto"/>
        <w:ind w:left="1400" w:firstLineChars="100" w:firstLine="280"/>
        <w:jc w:val="left"/>
        <w:rPr>
          <w:rFonts w:ascii="宋体" w:hAnsi="宋体" w:cs="仿宋_GB2312"/>
          <w:sz w:val="28"/>
          <w:szCs w:val="28"/>
        </w:rPr>
      </w:pPr>
    </w:p>
    <w:p w14:paraId="29DD6858" w14:textId="77777777" w:rsidR="008D5456" w:rsidRPr="008D5456" w:rsidRDefault="008D5456" w:rsidP="008D5456">
      <w:pPr>
        <w:spacing w:line="360" w:lineRule="auto"/>
        <w:ind w:left="1400" w:firstLineChars="100" w:firstLine="281"/>
        <w:jc w:val="left"/>
        <w:rPr>
          <w:rFonts w:ascii="宋体" w:hAnsi="宋体" w:cs="仿宋_GB2312"/>
          <w:sz w:val="28"/>
          <w:szCs w:val="28"/>
        </w:rPr>
      </w:pPr>
      <w:proofErr w:type="gramStart"/>
      <w:r w:rsidRPr="00165BE4">
        <w:rPr>
          <w:rFonts w:ascii="宋体" w:hAnsi="宋体" w:cs="仿宋_GB2312" w:hint="eastAsia"/>
          <w:b/>
          <w:bCs/>
          <w:sz w:val="28"/>
          <w:szCs w:val="28"/>
        </w:rPr>
        <w:t>伪信息</w:t>
      </w:r>
      <w:proofErr w:type="gramEnd"/>
      <w:r w:rsidRPr="00165BE4">
        <w:rPr>
          <w:rFonts w:ascii="宋体" w:hAnsi="宋体" w:cs="仿宋_GB2312" w:hint="eastAsia"/>
          <w:b/>
          <w:bCs/>
          <w:sz w:val="28"/>
          <w:szCs w:val="28"/>
        </w:rPr>
        <w:t>去除</w:t>
      </w:r>
      <w:r w:rsidRPr="008D5456">
        <w:rPr>
          <w:rFonts w:ascii="宋体" w:hAnsi="宋体" w:cs="仿宋_GB2312" w:hint="eastAsia"/>
          <w:sz w:val="28"/>
          <w:szCs w:val="28"/>
        </w:rPr>
        <w:t>：在脑电信号中可能存在伪信息，例如心电信号、眼动信号等，需要进行去除。可以通过独立成分分析（ICA）等方法进行</w:t>
      </w:r>
      <w:proofErr w:type="gramStart"/>
      <w:r w:rsidRPr="008D5456">
        <w:rPr>
          <w:rFonts w:ascii="宋体" w:hAnsi="宋体" w:cs="仿宋_GB2312" w:hint="eastAsia"/>
          <w:sz w:val="28"/>
          <w:szCs w:val="28"/>
        </w:rPr>
        <w:t>伪信息</w:t>
      </w:r>
      <w:proofErr w:type="gramEnd"/>
      <w:r w:rsidRPr="008D5456">
        <w:rPr>
          <w:rFonts w:ascii="宋体" w:hAnsi="宋体" w:cs="仿宋_GB2312" w:hint="eastAsia"/>
          <w:sz w:val="28"/>
          <w:szCs w:val="28"/>
        </w:rPr>
        <w:t>去除。</w:t>
      </w:r>
    </w:p>
    <w:p w14:paraId="2DF8AFDE" w14:textId="77777777" w:rsidR="008D5456" w:rsidRPr="008D5456" w:rsidRDefault="008D5456" w:rsidP="008D5456">
      <w:pPr>
        <w:spacing w:line="360" w:lineRule="auto"/>
        <w:ind w:left="1400" w:firstLineChars="100" w:firstLine="280"/>
        <w:jc w:val="left"/>
        <w:rPr>
          <w:rFonts w:ascii="宋体" w:hAnsi="宋体" w:cs="仿宋_GB2312"/>
          <w:sz w:val="28"/>
          <w:szCs w:val="28"/>
        </w:rPr>
      </w:pPr>
    </w:p>
    <w:p w14:paraId="538E9C0D" w14:textId="4C1D16C0" w:rsidR="008D5456" w:rsidRPr="008D5456" w:rsidRDefault="008D5456" w:rsidP="00165BE4">
      <w:pPr>
        <w:spacing w:line="360" w:lineRule="auto"/>
        <w:ind w:left="1400" w:firstLineChars="100" w:firstLine="281"/>
        <w:jc w:val="left"/>
        <w:rPr>
          <w:rFonts w:ascii="宋体" w:hAnsi="宋体" w:cs="仿宋_GB2312"/>
          <w:sz w:val="28"/>
          <w:szCs w:val="28"/>
        </w:rPr>
      </w:pPr>
      <w:r w:rsidRPr="00165BE4">
        <w:rPr>
          <w:rFonts w:ascii="宋体" w:hAnsi="宋体" w:cs="仿宋_GB2312" w:hint="eastAsia"/>
          <w:b/>
          <w:bCs/>
          <w:sz w:val="28"/>
          <w:szCs w:val="28"/>
        </w:rPr>
        <w:t>降采样</w:t>
      </w:r>
      <w:r w:rsidRPr="008D5456">
        <w:rPr>
          <w:rFonts w:ascii="宋体" w:hAnsi="宋体" w:cs="仿宋_GB2312" w:hint="eastAsia"/>
          <w:sz w:val="28"/>
          <w:szCs w:val="28"/>
        </w:rPr>
        <w:t>：如果采集到的脑电信号采样频率过高，会增</w:t>
      </w:r>
      <w:r w:rsidRPr="008D5456">
        <w:rPr>
          <w:rFonts w:ascii="宋体" w:hAnsi="宋体" w:cs="仿宋_GB2312" w:hint="eastAsia"/>
          <w:sz w:val="28"/>
          <w:szCs w:val="28"/>
        </w:rPr>
        <w:lastRenderedPageBreak/>
        <w:t>加计算量和存储空间，需要进行降采样处理。降采样时需要考虑信号的频率特性和信息损失情况。</w:t>
      </w:r>
    </w:p>
    <w:p w14:paraId="6C44E315" w14:textId="473C66B7" w:rsidR="008D5456" w:rsidRPr="008D5456" w:rsidRDefault="008D5456" w:rsidP="00165BE4">
      <w:pPr>
        <w:spacing w:line="360" w:lineRule="auto"/>
        <w:ind w:left="1400" w:firstLineChars="100" w:firstLine="281"/>
        <w:jc w:val="left"/>
        <w:rPr>
          <w:rFonts w:ascii="宋体" w:hAnsi="宋体" w:cs="仿宋_GB2312"/>
          <w:sz w:val="28"/>
          <w:szCs w:val="28"/>
        </w:rPr>
      </w:pPr>
      <w:r w:rsidRPr="00165BE4">
        <w:rPr>
          <w:rFonts w:ascii="宋体" w:hAnsi="宋体" w:cs="仿宋_GB2312" w:hint="eastAsia"/>
          <w:b/>
          <w:bCs/>
          <w:sz w:val="28"/>
          <w:szCs w:val="28"/>
        </w:rPr>
        <w:t>功率密度谱分析</w:t>
      </w:r>
      <w:r w:rsidR="00165BE4">
        <w:rPr>
          <w:rFonts w:ascii="宋体" w:hAnsi="宋体" w:cs="仿宋_GB2312" w:hint="eastAsia"/>
          <w:sz w:val="28"/>
          <w:szCs w:val="28"/>
        </w:rPr>
        <w:t>：</w:t>
      </w:r>
      <w:r w:rsidRPr="008D5456">
        <w:rPr>
          <w:rFonts w:ascii="宋体" w:hAnsi="宋体" w:cs="仿宋_GB2312" w:hint="eastAsia"/>
          <w:sz w:val="28"/>
          <w:szCs w:val="28"/>
        </w:rPr>
        <w:t>常用的脑电信号预处理方法，它可以将脑电信号转化为功率谱密度，从而更好地对信号进行分析和处理。具体实现过程是先对原始脑电信号进行滤波，去除噪声和干扰，然后将滤波后的信号进行傅里叶变换得到频谱，再将频谱平方得到功率谱密度，最后将功率谱密度绘制成频率-功率谱密度图。</w:t>
      </w:r>
    </w:p>
    <w:p w14:paraId="29C88F32" w14:textId="18FF4954" w:rsidR="008D5456" w:rsidRPr="008D5456" w:rsidRDefault="008D5456" w:rsidP="008D5456">
      <w:pPr>
        <w:spacing w:line="360" w:lineRule="auto"/>
        <w:ind w:left="1400" w:firstLineChars="100" w:firstLine="281"/>
        <w:jc w:val="left"/>
        <w:rPr>
          <w:rFonts w:ascii="宋体" w:hAnsi="宋体" w:cs="仿宋_GB2312"/>
          <w:sz w:val="28"/>
          <w:szCs w:val="28"/>
        </w:rPr>
      </w:pPr>
      <w:r w:rsidRPr="00165BE4">
        <w:rPr>
          <w:rFonts w:ascii="宋体" w:hAnsi="宋体" w:cs="仿宋_GB2312" w:hint="eastAsia"/>
          <w:b/>
          <w:bCs/>
          <w:sz w:val="28"/>
          <w:szCs w:val="28"/>
        </w:rPr>
        <w:t>机器算法</w:t>
      </w:r>
      <w:r w:rsidR="00165BE4">
        <w:rPr>
          <w:rFonts w:ascii="宋体" w:hAnsi="宋体" w:cs="仿宋_GB2312" w:hint="eastAsia"/>
          <w:b/>
          <w:bCs/>
          <w:sz w:val="28"/>
          <w:szCs w:val="28"/>
        </w:rPr>
        <w:t>：</w:t>
      </w:r>
      <w:r w:rsidRPr="008D5456">
        <w:rPr>
          <w:rFonts w:ascii="宋体" w:hAnsi="宋体" w:cs="仿宋_GB2312" w:hint="eastAsia"/>
          <w:sz w:val="28"/>
          <w:szCs w:val="28"/>
        </w:rPr>
        <w:t>一种脑电信号预处理方法，通过训练模型来自动提取脑电信号的特征，进而实现信号分类、识别等功能。具体实现过程是先将原始脑电信号进行滤波和降噪，然后对处理后的信号提取特征，如频域特征、时域特征、小波变换特征等。接下来，通过训练算法来构建分类器或回归模型，最后将模型应用于新的脑电信号中。</w:t>
      </w:r>
    </w:p>
    <w:p w14:paraId="7BB340B7" w14:textId="77777777" w:rsidR="00A02EA3" w:rsidRPr="007E58F5" w:rsidRDefault="00A02EA3" w:rsidP="00165BE4">
      <w:pPr>
        <w:spacing w:line="360" w:lineRule="auto"/>
        <w:jc w:val="left"/>
        <w:rPr>
          <w:rFonts w:ascii="宋体" w:hAnsi="宋体" w:cs="仿宋_GB2312"/>
          <w:sz w:val="28"/>
          <w:szCs w:val="28"/>
        </w:rPr>
      </w:pPr>
    </w:p>
    <w:p w14:paraId="26C696F5" w14:textId="678A0BDE" w:rsidR="00A02EA3" w:rsidRPr="007E58F5" w:rsidRDefault="00165BE4">
      <w:pPr>
        <w:spacing w:line="360" w:lineRule="auto"/>
        <w:ind w:left="560" w:firstLineChars="100" w:firstLine="240"/>
        <w:jc w:val="left"/>
        <w:rPr>
          <w:rFonts w:ascii="宋体" w:hAnsi="宋体" w:cs="仿宋_GB2312"/>
          <w:sz w:val="28"/>
          <w:szCs w:val="28"/>
        </w:rPr>
      </w:pPr>
      <w:r w:rsidRPr="00F138D3">
        <w:rPr>
          <w:rFonts w:ascii="宋体" w:hAnsi="宋体" w:cs="宋体"/>
          <w:noProof/>
          <w:sz w:val="24"/>
        </w:rPr>
        <w:drawing>
          <wp:inline distT="0" distB="0" distL="0" distR="0" wp14:anchorId="35F63611" wp14:editId="4184EBAA">
            <wp:extent cx="5236210" cy="2351405"/>
            <wp:effectExtent l="0" t="0" r="2540" b="0"/>
            <wp:docPr id="808355737" name="图片 808355737" descr="图示&#10;&#10;描述已自动生成">
              <a:extLst xmlns:a="http://schemas.openxmlformats.org/drawingml/2006/main">
                <a:ext uri="{FF2B5EF4-FFF2-40B4-BE49-F238E27FC236}">
                  <a16:creationId xmlns:a16="http://schemas.microsoft.com/office/drawing/2014/main" id="{EA6D4C8F-1536-7206-4B69-660108F7EF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示&#10;&#10;描述已自动生成">
                      <a:extLst>
                        <a:ext uri="{FF2B5EF4-FFF2-40B4-BE49-F238E27FC236}">
                          <a16:creationId xmlns:a16="http://schemas.microsoft.com/office/drawing/2014/main" id="{EA6D4C8F-1536-7206-4B69-660108F7EFF0}"/>
                        </a:ext>
                      </a:extLst>
                    </pic:cNvPr>
                    <pic:cNvPicPr>
                      <a:picLocks noChangeAspect="1"/>
                    </pic:cNvPicPr>
                  </pic:nvPicPr>
                  <pic:blipFill>
                    <a:blip r:embed="rId14"/>
                    <a:stretch>
                      <a:fillRect/>
                    </a:stretch>
                  </pic:blipFill>
                  <pic:spPr>
                    <a:xfrm>
                      <a:off x="0" y="0"/>
                      <a:ext cx="5236210" cy="2351405"/>
                    </a:xfrm>
                    <a:prstGeom prst="rect">
                      <a:avLst/>
                    </a:prstGeom>
                    <a:effectLst>
                      <a:softEdge rad="63500"/>
                    </a:effectLst>
                  </pic:spPr>
                </pic:pic>
              </a:graphicData>
            </a:graphic>
          </wp:inline>
        </w:drawing>
      </w:r>
    </w:p>
    <w:p w14:paraId="72CCD20D" w14:textId="0958AC1E" w:rsidR="00A02EA3" w:rsidRPr="007E58F5" w:rsidRDefault="00A02EA3" w:rsidP="00165BE4">
      <w:pPr>
        <w:spacing w:line="360" w:lineRule="auto"/>
        <w:rPr>
          <w:rFonts w:ascii="宋体" w:hAnsi="宋体" w:cs="宋体"/>
          <w:sz w:val="28"/>
          <w:szCs w:val="28"/>
        </w:rPr>
      </w:pPr>
    </w:p>
    <w:p w14:paraId="36A3344F" w14:textId="77777777" w:rsidR="00A02EA3" w:rsidRPr="007E58F5" w:rsidRDefault="0092511B">
      <w:pPr>
        <w:spacing w:line="360" w:lineRule="auto"/>
        <w:rPr>
          <w:rFonts w:ascii="宋体" w:hAnsi="宋体" w:cs="宋体"/>
          <w:sz w:val="28"/>
          <w:szCs w:val="28"/>
        </w:rPr>
      </w:pPr>
      <w:r w:rsidRPr="007E58F5">
        <w:rPr>
          <w:rFonts w:ascii="宋体" w:hAnsi="宋体"/>
          <w:noProof/>
          <w:sz w:val="28"/>
          <w:szCs w:val="28"/>
        </w:rPr>
        <mc:AlternateContent>
          <mc:Choice Requires="wps">
            <w:drawing>
              <wp:anchor distT="0" distB="0" distL="114300" distR="114300" simplePos="0" relativeHeight="251661312" behindDoc="0" locked="0" layoutInCell="1" allowOverlap="1" wp14:anchorId="46BAA3C4" wp14:editId="01296D33">
                <wp:simplePos x="0" y="0"/>
                <wp:positionH relativeFrom="column">
                  <wp:posOffset>2406015</wp:posOffset>
                </wp:positionH>
                <wp:positionV relativeFrom="paragraph">
                  <wp:posOffset>245745</wp:posOffset>
                </wp:positionV>
                <wp:extent cx="574040" cy="181610"/>
                <wp:effectExtent l="0" t="0" r="8890" b="10160"/>
                <wp:wrapNone/>
                <wp:docPr id="10" name=" 159"/>
                <wp:cNvGraphicFramePr/>
                <a:graphic xmlns:a="http://schemas.openxmlformats.org/drawingml/2006/main">
                  <a:graphicData uri="http://schemas.microsoft.com/office/word/2010/wordprocessingShape">
                    <wps:wsp>
                      <wps:cNvSpPr/>
                      <wps:spPr>
                        <a:xfrm rot="-5400000">
                          <a:off x="0" y="0"/>
                          <a:ext cx="574040" cy="181610"/>
                        </a:xfrm>
                        <a:custGeom>
                          <a:avLst/>
                          <a:gdLst/>
                          <a:ahLst/>
                          <a:cxnLst>
                            <a:cxn ang="0">
                              <a:pos x="1220707" y="0"/>
                            </a:cxn>
                            <a:cxn ang="0">
                              <a:pos x="1819275" y="288290"/>
                            </a:cxn>
                            <a:cxn ang="0">
                              <a:pos x="1220707" y="576580"/>
                            </a:cxn>
                            <a:cxn ang="0">
                              <a:pos x="1220707" y="394592"/>
                            </a:cxn>
                            <a:cxn ang="0">
                              <a:pos x="0" y="482669"/>
                            </a:cxn>
                            <a:cxn ang="0">
                              <a:pos x="360118" y="288290"/>
                            </a:cxn>
                            <a:cxn ang="0">
                              <a:pos x="0" y="93910"/>
                            </a:cxn>
                            <a:cxn ang="0">
                              <a:pos x="1220707" y="181989"/>
                            </a:cxn>
                          </a:cxnLst>
                          <a:rect l="0" t="0" r="0" b="0"/>
                          <a:pathLst>
                            <a:path w="812503" h="310097">
                              <a:moveTo>
                                <a:pt x="545178" y="0"/>
                              </a:moveTo>
                              <a:lnTo>
                                <a:pt x="812503" y="155049"/>
                              </a:lnTo>
                              <a:lnTo>
                                <a:pt x="545178" y="310097"/>
                              </a:lnTo>
                              <a:lnTo>
                                <a:pt x="545178" y="212220"/>
                              </a:lnTo>
                              <a:lnTo>
                                <a:pt x="0" y="259590"/>
                              </a:lnTo>
                              <a:lnTo>
                                <a:pt x="160832" y="155049"/>
                              </a:lnTo>
                              <a:lnTo>
                                <a:pt x="0" y="50507"/>
                              </a:lnTo>
                              <a:lnTo>
                                <a:pt x="545178" y="97878"/>
                              </a:lnTo>
                              <a:close/>
                            </a:path>
                          </a:pathLst>
                        </a:custGeom>
                        <a:solidFill>
                          <a:srgbClr val="8EB4E3"/>
                        </a:solidFill>
                        <a:ln w="25400">
                          <a:noFill/>
                        </a:ln>
                      </wps:spPr>
                      <wps:bodyPr vert="horz" wrap="square" anchor="ctr" upright="1"/>
                    </wps:wsp>
                  </a:graphicData>
                </a:graphic>
              </wp:anchor>
            </w:drawing>
          </mc:Choice>
          <mc:Fallback>
            <w:pict>
              <v:shape w14:anchorId="0A1E2E59" id=" 159" o:spid="_x0000_s1026" style="position:absolute;left:0;text-align:left;margin-left:189.45pt;margin-top:19.35pt;width:45.2pt;height:14.3pt;rotation:-90;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812503,31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" path="m545178,l812503,155049,545178,310097r,-97877l,259590,160832,155049,,50507,545178,97878,545178,xe" fillcolor="#8eb4e3" stroked="f" strokeweight="2pt">
                <v:path arrowok="t" o:connecttype="custom" o:connectlocs="1220707,0;1819275,288290;1220707,576580;1220707,394592;0,482669;360118,288290;0,93910;1220707,181989" o:connectangles="0,0,0,0,0,0,0,0" textboxrect="0,0,812503,310097"/>
              </v:shape>
            </w:pict>
          </mc:Fallback>
        </mc:AlternateContent>
      </w:r>
    </w:p>
    <w:p w14:paraId="2E1A90A5" w14:textId="77777777" w:rsidR="00A02EA3" w:rsidRPr="007E58F5" w:rsidRDefault="00A02EA3">
      <w:pPr>
        <w:spacing w:line="360" w:lineRule="auto"/>
        <w:jc w:val="center"/>
        <w:rPr>
          <w:rFonts w:ascii="宋体" w:hAnsi="宋体" w:cs="宋体"/>
          <w:sz w:val="28"/>
          <w:szCs w:val="28"/>
        </w:rPr>
      </w:pPr>
    </w:p>
    <w:p w14:paraId="35E362A9" w14:textId="3746B1BA" w:rsidR="00A02EA3" w:rsidRPr="00165BE4" w:rsidRDefault="0092511B" w:rsidP="00165BE4">
      <w:pPr>
        <w:spacing w:line="360" w:lineRule="auto"/>
        <w:ind w:left="1260" w:firstLine="420"/>
        <w:jc w:val="left"/>
        <w:rPr>
          <w:rFonts w:ascii="宋体" w:hAnsi="宋体" w:cs="方正仿宋_GB2312"/>
          <w:sz w:val="28"/>
          <w:szCs w:val="28"/>
        </w:rPr>
      </w:pPr>
      <w:r w:rsidRPr="007E58F5">
        <w:rPr>
          <w:rFonts w:ascii="宋体" w:hAnsi="宋体" w:cs="方正仿宋_GB2312" w:hint="eastAsia"/>
          <w:sz w:val="28"/>
          <w:szCs w:val="28"/>
        </w:rPr>
        <w:t>这样，</w:t>
      </w:r>
      <w:r w:rsidR="00165BE4">
        <w:rPr>
          <w:rFonts w:ascii="宋体" w:hAnsi="宋体" w:cs="方正仿宋_GB2312" w:hint="eastAsia"/>
          <w:sz w:val="28"/>
          <w:szCs w:val="28"/>
        </w:rPr>
        <w:t>整体的一个获取和相关操作流程</w:t>
      </w:r>
    </w:p>
    <w:p w14:paraId="6F4CCBF4" w14:textId="797F3416" w:rsidR="00A02EA3" w:rsidRPr="007E58F5" w:rsidRDefault="00156B55">
      <w:pPr>
        <w:numPr>
          <w:ilvl w:val="0"/>
          <w:numId w:val="11"/>
        </w:numPr>
        <w:ind w:left="420" w:firstLine="420"/>
        <w:jc w:val="left"/>
        <w:rPr>
          <w:rFonts w:ascii="宋体" w:hAnsi="宋体" w:cs="方正仿宋_GB2312"/>
          <w:b/>
          <w:bCs/>
          <w:kern w:val="1"/>
          <w:sz w:val="28"/>
          <w:szCs w:val="28"/>
        </w:rPr>
      </w:pPr>
      <w:r>
        <w:rPr>
          <w:rFonts w:ascii="宋体" w:hAnsi="宋体" w:cs="方正仿宋_GB2312" w:hint="eastAsia"/>
          <w:b/>
          <w:bCs/>
          <w:kern w:val="1"/>
          <w:sz w:val="28"/>
          <w:szCs w:val="28"/>
        </w:rPr>
        <w:t>分类计算依据</w:t>
      </w:r>
    </w:p>
    <w:p w14:paraId="70393252" w14:textId="22AC0A8D" w:rsidR="00A02EA3" w:rsidRPr="007E58F5" w:rsidRDefault="0092511B">
      <w:pPr>
        <w:ind w:left="840" w:firstLine="420"/>
        <w:jc w:val="left"/>
        <w:rPr>
          <w:rFonts w:ascii="宋体" w:hAnsi="宋体" w:cs="方正仿宋_GB2312"/>
          <w:kern w:val="1"/>
          <w:sz w:val="28"/>
          <w:szCs w:val="28"/>
        </w:rPr>
      </w:pPr>
      <w:r w:rsidRPr="007E58F5">
        <w:rPr>
          <w:rFonts w:ascii="宋体" w:hAnsi="宋体" w:cs="方正仿宋_GB2312" w:hint="eastAsia"/>
          <w:kern w:val="1"/>
          <w:sz w:val="28"/>
          <w:szCs w:val="28"/>
        </w:rPr>
        <w:t>上文提及，</w:t>
      </w:r>
      <w:r w:rsidR="00156B55">
        <w:rPr>
          <w:rFonts w:ascii="宋体" w:hAnsi="宋体" w:cs="方正仿宋_GB2312" w:hint="eastAsia"/>
          <w:kern w:val="1"/>
          <w:sz w:val="28"/>
          <w:szCs w:val="28"/>
        </w:rPr>
        <w:t>特征值的提取分类，我们在这里采用的是EEG前额叶的相关采集信号的获取，通过α波，β波，γ波等所处不同频域下的波长作为依据进行提取分类</w:t>
      </w:r>
    </w:p>
    <w:p w14:paraId="5D4C562B" w14:textId="528BF50E" w:rsidR="00A02EA3" w:rsidRPr="007E58F5" w:rsidRDefault="0092511B">
      <w:pPr>
        <w:ind w:left="840" w:firstLine="420"/>
        <w:jc w:val="left"/>
        <w:rPr>
          <w:rFonts w:ascii="宋体" w:hAnsi="宋体" w:cs="方正仿宋_GB2312"/>
          <w:kern w:val="1"/>
          <w:sz w:val="28"/>
          <w:szCs w:val="28"/>
        </w:rPr>
      </w:pPr>
      <w:r w:rsidRPr="007E58F5">
        <w:rPr>
          <w:rFonts w:ascii="宋体" w:hAnsi="宋体" w:cs="方正仿宋_GB2312" w:hint="eastAsia"/>
          <w:kern w:val="1"/>
          <w:sz w:val="28"/>
          <w:szCs w:val="28"/>
        </w:rPr>
        <w:t>在计算的过程中，发现在计算坐标之前，首先得明确一个问题：</w:t>
      </w:r>
      <w:r w:rsidR="00156B55">
        <w:rPr>
          <w:rFonts w:ascii="宋体" w:hAnsi="宋体" w:cs="方正仿宋_GB2312" w:hint="eastAsia"/>
          <w:kern w:val="1"/>
          <w:sz w:val="28"/>
          <w:szCs w:val="28"/>
        </w:rPr>
        <w:t>计算处理速率问题</w:t>
      </w:r>
      <w:r w:rsidRPr="007E58F5">
        <w:rPr>
          <w:rFonts w:ascii="宋体" w:hAnsi="宋体" w:cs="方正仿宋_GB2312" w:hint="eastAsia"/>
          <w:kern w:val="1"/>
          <w:sz w:val="28"/>
          <w:szCs w:val="28"/>
        </w:rPr>
        <w:t>。由此问题遍引申出了两种计算方式。</w:t>
      </w:r>
    </w:p>
    <w:p w14:paraId="54929C7E" w14:textId="51732AFF" w:rsidR="00A02EA3" w:rsidRPr="007E58F5" w:rsidRDefault="00156B55">
      <w:pPr>
        <w:numPr>
          <w:ilvl w:val="1"/>
          <w:numId w:val="11"/>
        </w:numPr>
        <w:ind w:firstLine="420"/>
        <w:jc w:val="left"/>
        <w:rPr>
          <w:rFonts w:ascii="宋体" w:hAnsi="宋体" w:cs="方正仿宋_GB2312"/>
          <w:b/>
          <w:bCs/>
          <w:kern w:val="1"/>
          <w:sz w:val="28"/>
          <w:szCs w:val="28"/>
        </w:rPr>
      </w:pPr>
      <w:r>
        <w:rPr>
          <w:rFonts w:ascii="宋体" w:hAnsi="宋体" w:cs="方正仿宋_GB2312" w:hint="eastAsia"/>
          <w:b/>
          <w:bCs/>
          <w:kern w:val="1"/>
          <w:sz w:val="28"/>
          <w:szCs w:val="28"/>
        </w:rPr>
        <w:t>常规计算</w:t>
      </w:r>
    </w:p>
    <w:p w14:paraId="178A64B1" w14:textId="67D1DD42" w:rsidR="00A02EA3" w:rsidRPr="007E58F5" w:rsidRDefault="0092511B">
      <w:pPr>
        <w:ind w:left="1260" w:firstLine="420"/>
        <w:jc w:val="left"/>
        <w:rPr>
          <w:rFonts w:ascii="宋体" w:hAnsi="宋体" w:cs="方正仿宋_GB2312"/>
          <w:kern w:val="1"/>
          <w:sz w:val="28"/>
          <w:szCs w:val="28"/>
        </w:rPr>
      </w:pPr>
      <w:r w:rsidRPr="007E58F5">
        <w:rPr>
          <w:rFonts w:ascii="宋体" w:hAnsi="宋体" w:cs="方正仿宋_GB2312" w:hint="eastAsia"/>
          <w:kern w:val="1"/>
          <w:sz w:val="28"/>
          <w:szCs w:val="28"/>
        </w:rPr>
        <w:t>如果</w:t>
      </w:r>
      <w:r w:rsidR="00156B55">
        <w:rPr>
          <w:rFonts w:ascii="宋体" w:hAnsi="宋体" w:cs="方正仿宋_GB2312" w:hint="eastAsia"/>
          <w:kern w:val="1"/>
          <w:sz w:val="28"/>
          <w:szCs w:val="28"/>
        </w:rPr>
        <w:t>采用常规</w:t>
      </w:r>
      <w:r w:rsidRPr="007E58F5">
        <w:rPr>
          <w:rFonts w:ascii="宋体" w:hAnsi="宋体" w:cs="方正仿宋_GB2312" w:hint="eastAsia"/>
          <w:kern w:val="1"/>
          <w:sz w:val="28"/>
          <w:szCs w:val="28"/>
        </w:rPr>
        <w:t>，那么</w:t>
      </w:r>
      <w:r w:rsidR="00156B55">
        <w:rPr>
          <w:rFonts w:ascii="宋体" w:hAnsi="宋体" w:cs="方正仿宋_GB2312" w:hint="eastAsia"/>
          <w:kern w:val="1"/>
          <w:sz w:val="28"/>
          <w:szCs w:val="28"/>
        </w:rPr>
        <w:t>相关</w:t>
      </w:r>
      <w:r w:rsidRPr="007E58F5">
        <w:rPr>
          <w:rFonts w:ascii="宋体" w:hAnsi="宋体" w:cs="方正仿宋_GB2312" w:hint="eastAsia"/>
          <w:kern w:val="1"/>
          <w:sz w:val="28"/>
          <w:szCs w:val="28"/>
        </w:rPr>
        <w:t>计算步骤较为简单：</w:t>
      </w:r>
    </w:p>
    <w:p w14:paraId="3345A8C0" w14:textId="248EBC4E" w:rsidR="00A02EA3" w:rsidRPr="007E58F5" w:rsidRDefault="0092511B">
      <w:pPr>
        <w:ind w:left="1260" w:firstLine="420"/>
        <w:jc w:val="left"/>
        <w:rPr>
          <w:rFonts w:ascii="宋体" w:hAnsi="宋体" w:cs="方正仿宋_GB2312"/>
          <w:kern w:val="1"/>
          <w:sz w:val="28"/>
          <w:szCs w:val="28"/>
        </w:rPr>
      </w:pPr>
      <w:r w:rsidRPr="007E58F5">
        <w:rPr>
          <w:rFonts w:ascii="宋体" w:hAnsi="宋体" w:cs="方正仿宋_GB2312" w:hint="eastAsia"/>
          <w:kern w:val="1"/>
          <w:sz w:val="28"/>
          <w:szCs w:val="28"/>
        </w:rPr>
        <w:t>·</w:t>
      </w:r>
      <w:r w:rsidR="00156B55">
        <w:rPr>
          <w:rFonts w:ascii="宋体" w:hAnsi="宋体" w:cs="方正仿宋_GB2312" w:hint="eastAsia"/>
          <w:kern w:val="1"/>
          <w:sz w:val="28"/>
          <w:szCs w:val="28"/>
        </w:rPr>
        <w:t>采取到的数据</w:t>
      </w:r>
    </w:p>
    <w:p w14:paraId="1267AE69" w14:textId="11A170C2" w:rsidR="00A02EA3" w:rsidRPr="007E58F5" w:rsidRDefault="0092511B">
      <w:pPr>
        <w:ind w:left="1260" w:firstLine="420"/>
        <w:jc w:val="left"/>
        <w:rPr>
          <w:rFonts w:ascii="宋体" w:hAnsi="宋体" w:cs="方正仿宋_GB2312"/>
          <w:kern w:val="1"/>
          <w:sz w:val="28"/>
          <w:szCs w:val="28"/>
        </w:rPr>
      </w:pPr>
      <w:r w:rsidRPr="007E58F5">
        <w:rPr>
          <w:rFonts w:ascii="宋体" w:hAnsi="宋体" w:cs="方正仿宋_GB2312" w:hint="eastAsia"/>
          <w:kern w:val="1"/>
          <w:sz w:val="28"/>
          <w:szCs w:val="28"/>
        </w:rPr>
        <w:t>·</w:t>
      </w:r>
      <w:r w:rsidR="00156B55">
        <w:rPr>
          <w:rFonts w:ascii="宋体" w:hAnsi="宋体" w:cs="方正仿宋_GB2312" w:hint="eastAsia"/>
          <w:kern w:val="1"/>
          <w:sz w:val="28"/>
          <w:szCs w:val="28"/>
        </w:rPr>
        <w:t>对数据进行功率谱分析和机器算法结合处理</w:t>
      </w:r>
    </w:p>
    <w:p w14:paraId="2E9AB1C3" w14:textId="16128D02" w:rsidR="00A02EA3" w:rsidRPr="007E58F5" w:rsidRDefault="0092511B">
      <w:pPr>
        <w:ind w:left="1260" w:firstLine="420"/>
        <w:jc w:val="left"/>
        <w:rPr>
          <w:rFonts w:ascii="宋体" w:hAnsi="宋体" w:cs="方正仿宋_GB2312"/>
          <w:kern w:val="1"/>
          <w:sz w:val="28"/>
          <w:szCs w:val="28"/>
        </w:rPr>
      </w:pPr>
      <w:r w:rsidRPr="007E58F5">
        <w:rPr>
          <w:rFonts w:ascii="宋体" w:hAnsi="宋体" w:cs="方正仿宋_GB2312" w:hint="eastAsia"/>
          <w:kern w:val="1"/>
          <w:sz w:val="28"/>
          <w:szCs w:val="28"/>
        </w:rPr>
        <w:t>·</w:t>
      </w:r>
      <w:r w:rsidR="00156B55">
        <w:rPr>
          <w:rFonts w:ascii="宋体" w:hAnsi="宋体" w:cs="方正仿宋_GB2312" w:hint="eastAsia"/>
          <w:kern w:val="1"/>
          <w:sz w:val="28"/>
          <w:szCs w:val="28"/>
        </w:rPr>
        <w:t>将完成后的数据，进行相关特征值放大方便后续的提取处理</w:t>
      </w:r>
    </w:p>
    <w:p w14:paraId="7FA2417B" w14:textId="0FEF02ED" w:rsidR="00A02EA3" w:rsidRPr="007E58F5" w:rsidRDefault="0092511B">
      <w:pPr>
        <w:ind w:left="1260" w:firstLine="420"/>
        <w:jc w:val="left"/>
        <w:rPr>
          <w:rFonts w:ascii="宋体" w:hAnsi="宋体" w:cs="方正仿宋_GB2312"/>
          <w:kern w:val="1"/>
          <w:sz w:val="28"/>
          <w:szCs w:val="28"/>
        </w:rPr>
      </w:pPr>
      <w:r w:rsidRPr="007E58F5">
        <w:rPr>
          <w:rFonts w:ascii="宋体" w:hAnsi="宋体" w:cs="方正仿宋_GB2312" w:hint="eastAsia"/>
          <w:kern w:val="1"/>
          <w:sz w:val="28"/>
          <w:szCs w:val="28"/>
        </w:rPr>
        <w:t>·</w:t>
      </w:r>
      <w:r w:rsidR="00156B55">
        <w:rPr>
          <w:rFonts w:ascii="宋体" w:hAnsi="宋体" w:cs="方正仿宋_GB2312" w:hint="eastAsia"/>
          <w:kern w:val="1"/>
          <w:sz w:val="28"/>
          <w:szCs w:val="28"/>
        </w:rPr>
        <w:t>使用森林树等算法，设立好相应的模型，通过模型筛选出有用的信号，同时对相关信号进行记录，</w:t>
      </w:r>
      <w:r w:rsidR="00DF1042">
        <w:rPr>
          <w:rFonts w:ascii="宋体" w:hAnsi="宋体" w:cs="方正仿宋_GB2312" w:hint="eastAsia"/>
          <w:kern w:val="1"/>
          <w:sz w:val="28"/>
          <w:szCs w:val="28"/>
        </w:rPr>
        <w:t>获取得到的信号通过特定的页面用折线图的形式计算展现出来。</w:t>
      </w:r>
    </w:p>
    <w:p w14:paraId="0EB6FC01" w14:textId="734A33D9" w:rsidR="00A02EA3" w:rsidRPr="007E58F5" w:rsidRDefault="0092511B">
      <w:pPr>
        <w:ind w:left="1260" w:firstLine="420"/>
        <w:jc w:val="left"/>
        <w:rPr>
          <w:rFonts w:ascii="宋体" w:hAnsi="宋体" w:cs="方正仿宋_GB2312"/>
          <w:kern w:val="1"/>
          <w:sz w:val="28"/>
          <w:szCs w:val="28"/>
        </w:rPr>
      </w:pPr>
      <w:r w:rsidRPr="007E58F5">
        <w:rPr>
          <w:rFonts w:ascii="宋体" w:hAnsi="宋体" w:cs="方正仿宋_GB2312" w:hint="eastAsia"/>
          <w:kern w:val="1"/>
          <w:sz w:val="28"/>
          <w:szCs w:val="28"/>
        </w:rPr>
        <w:t>·通过比例尺计算出</w:t>
      </w:r>
      <w:r w:rsidR="00DF1042">
        <w:rPr>
          <w:rFonts w:ascii="宋体" w:hAnsi="宋体" w:cs="方正仿宋_GB2312" w:hint="eastAsia"/>
          <w:kern w:val="1"/>
          <w:sz w:val="28"/>
          <w:szCs w:val="28"/>
        </w:rPr>
        <w:t>各节点</w:t>
      </w:r>
      <w:r w:rsidRPr="007E58F5">
        <w:rPr>
          <w:rFonts w:ascii="宋体" w:hAnsi="宋体" w:cs="方正仿宋_GB2312" w:hint="eastAsia"/>
          <w:kern w:val="1"/>
          <w:sz w:val="28"/>
          <w:szCs w:val="28"/>
        </w:rPr>
        <w:t>高度</w:t>
      </w:r>
      <w:r w:rsidR="00DF1042">
        <w:rPr>
          <w:rFonts w:ascii="宋体" w:hAnsi="宋体" w:cs="方正仿宋_GB2312" w:hint="eastAsia"/>
          <w:kern w:val="1"/>
          <w:sz w:val="28"/>
          <w:szCs w:val="28"/>
        </w:rPr>
        <w:t>，设置出自适应化。</w:t>
      </w:r>
    </w:p>
    <w:p w14:paraId="1CEE70A2" w14:textId="54A41CA3" w:rsidR="00A02EA3" w:rsidRPr="007E58F5" w:rsidRDefault="0092511B">
      <w:pPr>
        <w:ind w:left="1260" w:firstLine="420"/>
        <w:jc w:val="left"/>
        <w:rPr>
          <w:rFonts w:ascii="宋体" w:hAnsi="宋体" w:cs="方正仿宋_GB2312"/>
          <w:kern w:val="1"/>
          <w:sz w:val="28"/>
          <w:szCs w:val="28"/>
        </w:rPr>
      </w:pPr>
      <w:r w:rsidRPr="007E58F5">
        <w:rPr>
          <w:rFonts w:ascii="宋体" w:hAnsi="宋体" w:cs="方正仿宋_GB2312" w:hint="eastAsia"/>
          <w:kern w:val="1"/>
          <w:sz w:val="28"/>
          <w:szCs w:val="28"/>
        </w:rPr>
        <w:t>·</w:t>
      </w:r>
      <w:r w:rsidR="00DF1042">
        <w:rPr>
          <w:rFonts w:ascii="宋体" w:hAnsi="宋体" w:cs="方正仿宋_GB2312" w:hint="eastAsia"/>
          <w:kern w:val="1"/>
          <w:sz w:val="28"/>
          <w:szCs w:val="28"/>
        </w:rPr>
        <w:t>之后有一个机器学习，将数据可操作化，手动剔除</w:t>
      </w:r>
      <w:r w:rsidR="00DF1042">
        <w:rPr>
          <w:rFonts w:ascii="宋体" w:hAnsi="宋体" w:cs="方正仿宋_GB2312" w:hint="eastAsia"/>
          <w:kern w:val="1"/>
          <w:sz w:val="28"/>
          <w:szCs w:val="28"/>
        </w:rPr>
        <w:lastRenderedPageBreak/>
        <w:t>一些无关的数据，将这些数据记录，并在下次的采集过程自动规划为剔除</w:t>
      </w:r>
      <w:proofErr w:type="gramStart"/>
      <w:r w:rsidR="00DF1042">
        <w:rPr>
          <w:rFonts w:ascii="宋体" w:hAnsi="宋体" w:cs="方正仿宋_GB2312" w:hint="eastAsia"/>
          <w:kern w:val="1"/>
          <w:sz w:val="28"/>
          <w:szCs w:val="28"/>
        </w:rPr>
        <w:t>列或者</w:t>
      </w:r>
      <w:proofErr w:type="gramEnd"/>
      <w:r w:rsidR="00DF1042">
        <w:rPr>
          <w:rFonts w:ascii="宋体" w:hAnsi="宋体" w:cs="方正仿宋_GB2312" w:hint="eastAsia"/>
          <w:kern w:val="1"/>
          <w:sz w:val="28"/>
          <w:szCs w:val="28"/>
        </w:rPr>
        <w:t>更改列。</w:t>
      </w:r>
    </w:p>
    <w:p w14:paraId="05874E01" w14:textId="77777777" w:rsidR="00A02EA3" w:rsidRPr="007E58F5" w:rsidRDefault="00A02EA3">
      <w:pPr>
        <w:ind w:left="1260" w:firstLine="420"/>
        <w:jc w:val="left"/>
        <w:rPr>
          <w:rFonts w:ascii="宋体" w:hAnsi="宋体" w:cs="方正仿宋_GB2312"/>
          <w:kern w:val="1"/>
          <w:sz w:val="28"/>
          <w:szCs w:val="28"/>
        </w:rPr>
      </w:pPr>
    </w:p>
    <w:p w14:paraId="32C8305D" w14:textId="4080BA77" w:rsidR="00A02EA3" w:rsidRPr="007E58F5" w:rsidRDefault="00DF1042">
      <w:pPr>
        <w:numPr>
          <w:ilvl w:val="1"/>
          <w:numId w:val="11"/>
        </w:numPr>
        <w:ind w:firstLine="420"/>
        <w:jc w:val="left"/>
        <w:rPr>
          <w:rFonts w:ascii="宋体" w:hAnsi="宋体" w:cs="方正仿宋_GB2312"/>
          <w:b/>
          <w:bCs/>
          <w:kern w:val="1"/>
          <w:sz w:val="28"/>
          <w:szCs w:val="28"/>
        </w:rPr>
      </w:pPr>
      <w:r>
        <w:rPr>
          <w:rFonts w:ascii="宋体" w:hAnsi="宋体" w:cs="方正仿宋_GB2312" w:hint="eastAsia"/>
          <w:b/>
          <w:bCs/>
          <w:kern w:val="1"/>
          <w:sz w:val="28"/>
          <w:szCs w:val="28"/>
        </w:rPr>
        <w:t>非常规计算</w:t>
      </w:r>
    </w:p>
    <w:p w14:paraId="44F43BDF" w14:textId="781D1CB5" w:rsidR="00A02EA3" w:rsidRPr="007E58F5" w:rsidRDefault="0092511B">
      <w:pPr>
        <w:ind w:left="1260" w:firstLine="420"/>
        <w:jc w:val="left"/>
        <w:rPr>
          <w:rFonts w:ascii="宋体" w:hAnsi="宋体" w:cs="方正仿宋_GB2312"/>
          <w:kern w:val="1"/>
          <w:sz w:val="28"/>
          <w:szCs w:val="28"/>
        </w:rPr>
      </w:pPr>
      <w:r w:rsidRPr="007E58F5">
        <w:rPr>
          <w:rFonts w:ascii="宋体" w:hAnsi="宋体" w:cs="方正仿宋_GB2312" w:hint="eastAsia"/>
          <w:kern w:val="1"/>
          <w:sz w:val="28"/>
          <w:szCs w:val="28"/>
        </w:rPr>
        <w:t>如果</w:t>
      </w:r>
      <w:r w:rsidR="00DF1042">
        <w:rPr>
          <w:rFonts w:ascii="宋体" w:hAnsi="宋体" w:cs="方正仿宋_GB2312" w:hint="eastAsia"/>
          <w:kern w:val="1"/>
          <w:sz w:val="28"/>
          <w:szCs w:val="28"/>
        </w:rPr>
        <w:t>非常规计算</w:t>
      </w:r>
      <w:r w:rsidRPr="007E58F5">
        <w:rPr>
          <w:rFonts w:ascii="宋体" w:hAnsi="宋体" w:cs="方正仿宋_GB2312" w:hint="eastAsia"/>
          <w:kern w:val="1"/>
          <w:sz w:val="28"/>
          <w:szCs w:val="28"/>
        </w:rPr>
        <w:t>，那么步骤需要换个思路：</w:t>
      </w:r>
    </w:p>
    <w:p w14:paraId="68A9BCEA" w14:textId="27CE0D90" w:rsidR="00A02EA3" w:rsidRPr="007E58F5" w:rsidRDefault="0092511B">
      <w:pPr>
        <w:ind w:left="1260" w:firstLine="420"/>
        <w:jc w:val="left"/>
        <w:rPr>
          <w:rFonts w:ascii="宋体" w:hAnsi="宋体" w:cs="方正仿宋_GB2312"/>
          <w:kern w:val="1"/>
          <w:sz w:val="28"/>
          <w:szCs w:val="28"/>
        </w:rPr>
      </w:pPr>
      <w:r w:rsidRPr="007E58F5">
        <w:rPr>
          <w:rFonts w:ascii="宋体" w:hAnsi="宋体" w:cs="方正仿宋_GB2312" w:hint="eastAsia"/>
          <w:kern w:val="1"/>
          <w:sz w:val="28"/>
          <w:szCs w:val="28"/>
        </w:rPr>
        <w:t>·</w:t>
      </w:r>
      <w:r w:rsidR="00DF1042" w:rsidRPr="00DF1042">
        <w:rPr>
          <w:rFonts w:ascii="宋体" w:hAnsi="宋体" w:cs="方正仿宋_GB2312" w:hint="eastAsia"/>
          <w:kern w:val="1"/>
          <w:sz w:val="28"/>
          <w:szCs w:val="28"/>
        </w:rPr>
        <w:t>通过对神经网络中的卷积层、池化层和全连接层进行训练，从而实现对信号的分类。循环神经网络则是通过对时间序列数据进行处理，从而实现对序列信号的分析和分类。</w:t>
      </w:r>
    </w:p>
    <w:p w14:paraId="52C15438" w14:textId="243BA34A" w:rsidR="00A02EA3" w:rsidRPr="007E58F5" w:rsidRDefault="0092511B">
      <w:pPr>
        <w:ind w:left="1260" w:firstLine="420"/>
        <w:jc w:val="left"/>
        <w:rPr>
          <w:rFonts w:ascii="宋体" w:hAnsi="宋体" w:cs="方正仿宋_GB2312"/>
          <w:kern w:val="1"/>
          <w:sz w:val="28"/>
          <w:szCs w:val="28"/>
        </w:rPr>
      </w:pPr>
      <w:r w:rsidRPr="007E58F5">
        <w:rPr>
          <w:rFonts w:ascii="宋体" w:hAnsi="宋体" w:cs="方正仿宋_GB2312" w:hint="eastAsia"/>
          <w:kern w:val="1"/>
          <w:sz w:val="28"/>
          <w:szCs w:val="28"/>
        </w:rPr>
        <w:t>·</w:t>
      </w:r>
      <w:r w:rsidR="00DF1042">
        <w:rPr>
          <w:rFonts w:ascii="宋体" w:hAnsi="宋体" w:cs="方正仿宋_GB2312" w:hint="eastAsia"/>
          <w:kern w:val="1"/>
          <w:sz w:val="28"/>
          <w:szCs w:val="28"/>
        </w:rPr>
        <w:t>采用一种新的模型，采用五线谱的方法针对EEG特征值相关性、信号重现性</w:t>
      </w:r>
      <w:r w:rsidR="00F42B1B">
        <w:rPr>
          <w:rFonts w:ascii="宋体" w:hAnsi="宋体" w:cs="方正仿宋_GB2312" w:hint="eastAsia"/>
          <w:kern w:val="1"/>
          <w:sz w:val="28"/>
          <w:szCs w:val="28"/>
        </w:rPr>
        <w:t>和数据存储容量等问题进行针对性的解决，</w:t>
      </w:r>
      <w:r w:rsidR="00F42B1B" w:rsidRPr="00F42B1B">
        <w:rPr>
          <w:rFonts w:ascii="宋体" w:hAnsi="宋体" w:cs="方正仿宋_GB2312" w:hint="eastAsia"/>
          <w:kern w:val="1"/>
          <w:sz w:val="28"/>
          <w:szCs w:val="28"/>
        </w:rPr>
        <w:t>对时域脑电信号进行自适应分割，从而转换脑电图。脑电图的时频特性，如振幅、轮廓和信号频率，在标准化的音乐空间中定量表达。情绪状态识别率比传统特征高10.1%。</w:t>
      </w:r>
    </w:p>
    <w:p w14:paraId="1B978B3A" w14:textId="0FCDC822" w:rsidR="00A02EA3" w:rsidRPr="007E58F5" w:rsidRDefault="0092511B" w:rsidP="00F655E0">
      <w:pPr>
        <w:ind w:left="1260" w:firstLine="420"/>
        <w:jc w:val="left"/>
        <w:rPr>
          <w:rFonts w:ascii="宋体" w:hAnsi="宋体" w:cs="方正仿宋_GB2312"/>
          <w:kern w:val="1"/>
          <w:sz w:val="28"/>
          <w:szCs w:val="28"/>
        </w:rPr>
      </w:pPr>
      <w:r w:rsidRPr="007E58F5">
        <w:rPr>
          <w:rFonts w:ascii="宋体" w:hAnsi="宋体" w:cs="方正仿宋_GB2312" w:hint="eastAsia"/>
          <w:kern w:val="1"/>
          <w:sz w:val="28"/>
          <w:szCs w:val="28"/>
        </w:rPr>
        <w:t>·</w:t>
      </w:r>
      <w:r w:rsidR="00F655E0" w:rsidRPr="00F655E0">
        <w:rPr>
          <w:rFonts w:ascii="宋体" w:hAnsi="宋体" w:cs="方正仿宋_GB2312" w:hint="eastAsia"/>
          <w:kern w:val="1"/>
          <w:sz w:val="28"/>
          <w:szCs w:val="28"/>
        </w:rPr>
        <w:t>脑电波接收端用了</w:t>
      </w:r>
      <w:proofErr w:type="spellStart"/>
      <w:r w:rsidR="00F655E0" w:rsidRPr="00F655E0">
        <w:rPr>
          <w:rFonts w:ascii="宋体" w:hAnsi="宋体" w:cs="方正仿宋_GB2312" w:hint="eastAsia"/>
          <w:kern w:val="1"/>
          <w:sz w:val="28"/>
          <w:szCs w:val="28"/>
        </w:rPr>
        <w:t>pyqtgraph</w:t>
      </w:r>
      <w:proofErr w:type="spellEnd"/>
      <w:r w:rsidR="00F655E0" w:rsidRPr="00F655E0">
        <w:rPr>
          <w:rFonts w:ascii="宋体" w:hAnsi="宋体" w:cs="方正仿宋_GB2312" w:hint="eastAsia"/>
          <w:kern w:val="1"/>
          <w:sz w:val="28"/>
          <w:szCs w:val="28"/>
        </w:rPr>
        <w:t>库，用于显示脑波数</w:t>
      </w:r>
      <w:proofErr w:type="gramStart"/>
      <w:r w:rsidR="00F655E0" w:rsidRPr="00F655E0">
        <w:rPr>
          <w:rFonts w:ascii="宋体" w:hAnsi="宋体" w:cs="方正仿宋_GB2312" w:hint="eastAsia"/>
          <w:kern w:val="1"/>
          <w:sz w:val="28"/>
          <w:szCs w:val="28"/>
        </w:rPr>
        <w:t>据跟专注值</w:t>
      </w:r>
      <w:proofErr w:type="gramEnd"/>
      <w:r w:rsidR="00F655E0" w:rsidRPr="00F655E0">
        <w:rPr>
          <w:rFonts w:ascii="宋体" w:hAnsi="宋体" w:cs="方正仿宋_GB2312" w:hint="eastAsia"/>
          <w:kern w:val="1"/>
          <w:sz w:val="28"/>
          <w:szCs w:val="28"/>
        </w:rPr>
        <w:t>/放松值</w:t>
      </w:r>
    </w:p>
    <w:p w14:paraId="1FC4EFFD" w14:textId="77777777" w:rsidR="00A02EA3" w:rsidRPr="007E58F5" w:rsidRDefault="00A02EA3">
      <w:pPr>
        <w:ind w:left="1260" w:firstLine="420"/>
        <w:jc w:val="left"/>
        <w:rPr>
          <w:rFonts w:ascii="宋体" w:hAnsi="宋体" w:cs="方正仿宋_GB2312"/>
          <w:kern w:val="1"/>
          <w:sz w:val="28"/>
          <w:szCs w:val="28"/>
        </w:rPr>
      </w:pPr>
    </w:p>
    <w:p w14:paraId="61376E10" w14:textId="1EF58438" w:rsidR="00A02EA3" w:rsidRPr="007E58F5" w:rsidRDefault="00F655E0">
      <w:pPr>
        <w:numPr>
          <w:ilvl w:val="0"/>
          <w:numId w:val="11"/>
        </w:numPr>
        <w:ind w:left="420" w:firstLine="420"/>
        <w:jc w:val="left"/>
        <w:rPr>
          <w:rFonts w:ascii="宋体" w:hAnsi="宋体" w:cs="方正仿宋_GB2312"/>
          <w:b/>
          <w:bCs/>
          <w:kern w:val="1"/>
          <w:sz w:val="28"/>
          <w:szCs w:val="28"/>
        </w:rPr>
      </w:pPr>
      <w:r>
        <w:rPr>
          <w:rFonts w:ascii="宋体" w:hAnsi="宋体" w:cs="方正仿宋_GB2312" w:hint="eastAsia"/>
          <w:b/>
          <w:bCs/>
          <w:kern w:val="1"/>
          <w:sz w:val="28"/>
          <w:szCs w:val="28"/>
        </w:rPr>
        <w:t>分类</w:t>
      </w:r>
      <w:r w:rsidR="0092511B" w:rsidRPr="007E58F5">
        <w:rPr>
          <w:rFonts w:ascii="宋体" w:hAnsi="宋体" w:cs="方正仿宋_GB2312" w:hint="eastAsia"/>
          <w:b/>
          <w:bCs/>
          <w:kern w:val="1"/>
          <w:sz w:val="28"/>
          <w:szCs w:val="28"/>
        </w:rPr>
        <w:t>计算</w:t>
      </w:r>
    </w:p>
    <w:p w14:paraId="3B0AF7EB" w14:textId="4D7BC7ED" w:rsidR="00F655E0" w:rsidRPr="00F655E0" w:rsidRDefault="00F655E0">
      <w:pPr>
        <w:widowControl/>
        <w:numPr>
          <w:ilvl w:val="0"/>
          <w:numId w:val="12"/>
        </w:numPr>
        <w:ind w:leftChars="222" w:left="466" w:firstLine="420"/>
        <w:jc w:val="left"/>
        <w:rPr>
          <w:rFonts w:ascii="宋体" w:hAnsi="宋体" w:cs="方正仿宋_GB2312"/>
          <w:sz w:val="28"/>
          <w:szCs w:val="28"/>
        </w:rPr>
      </w:pPr>
      <w:r w:rsidRPr="00F655E0">
        <w:rPr>
          <w:rFonts w:ascii="宋体" w:hAnsi="宋体" w:cs="方正仿宋_GB2312" w:hint="eastAsia"/>
          <w:kern w:val="1"/>
          <w:sz w:val="28"/>
          <w:szCs w:val="28"/>
        </w:rPr>
        <w:t>分类算法包括支持向量机、朴素贝叶斯、神经网络等</w:t>
      </w:r>
      <w:r>
        <w:rPr>
          <w:rFonts w:ascii="宋体" w:hAnsi="宋体" w:cs="方正仿宋_GB2312" w:hint="eastAsia"/>
          <w:kern w:val="1"/>
          <w:sz w:val="28"/>
          <w:szCs w:val="28"/>
        </w:rPr>
        <w:t>，我们将根据最终的结果选择精度最高的分类算法。</w:t>
      </w:r>
    </w:p>
    <w:p w14:paraId="799CB715" w14:textId="6FC036E2" w:rsidR="00F655E0" w:rsidRPr="007E58F5" w:rsidRDefault="00F655E0" w:rsidP="00F655E0">
      <w:pPr>
        <w:ind w:left="720"/>
        <w:jc w:val="left"/>
        <w:rPr>
          <w:rFonts w:ascii="宋体" w:hAnsi="宋体" w:cs="方正仿宋_GB2312"/>
          <w:b/>
          <w:bCs/>
          <w:kern w:val="1"/>
          <w:sz w:val="28"/>
          <w:szCs w:val="28"/>
        </w:rPr>
      </w:pPr>
      <w:r>
        <w:rPr>
          <w:rFonts w:ascii="宋体" w:hAnsi="宋体" w:cs="方正仿宋_GB2312" w:hint="eastAsia"/>
          <w:b/>
          <w:bCs/>
          <w:kern w:val="1"/>
          <w:sz w:val="28"/>
          <w:szCs w:val="28"/>
        </w:rPr>
        <w:t>4）脑波接收</w:t>
      </w:r>
    </w:p>
    <w:p w14:paraId="4C8A8853" w14:textId="77777777" w:rsidR="00F655E0" w:rsidRPr="00F655E0" w:rsidRDefault="00F655E0" w:rsidP="00F655E0">
      <w:pPr>
        <w:widowControl/>
        <w:tabs>
          <w:tab w:val="left" w:pos="720"/>
        </w:tabs>
        <w:ind w:left="886"/>
        <w:jc w:val="left"/>
        <w:rPr>
          <w:rFonts w:ascii="宋体" w:hAnsi="宋体" w:cs="方正仿宋_GB2312"/>
          <w:sz w:val="28"/>
          <w:szCs w:val="28"/>
        </w:rPr>
      </w:pPr>
    </w:p>
    <w:p w14:paraId="007F9D54" w14:textId="3FF7DCC7" w:rsidR="00F655E0" w:rsidRDefault="00F655E0" w:rsidP="00F655E0">
      <w:pPr>
        <w:pStyle w:val="a5"/>
        <w:widowControl/>
        <w:spacing w:beforeAutospacing="0" w:afterAutospacing="0"/>
        <w:ind w:left="420"/>
        <w:rPr>
          <w:rFonts w:ascii="宋体" w:hAnsi="宋体"/>
          <w:sz w:val="28"/>
          <w:szCs w:val="28"/>
        </w:rPr>
      </w:pPr>
      <w:r>
        <w:rPr>
          <w:rFonts w:ascii="宋体" w:hAnsi="宋体" w:hint="eastAsia"/>
          <w:sz w:val="28"/>
          <w:szCs w:val="28"/>
        </w:rPr>
        <w:t>我们将同时使用</w:t>
      </w:r>
      <w:proofErr w:type="spellStart"/>
      <w:r>
        <w:rPr>
          <w:rFonts w:ascii="宋体" w:hAnsi="宋体" w:hint="eastAsia"/>
          <w:sz w:val="28"/>
          <w:szCs w:val="28"/>
        </w:rPr>
        <w:t>a</w:t>
      </w:r>
      <w:r>
        <w:rPr>
          <w:rFonts w:ascii="宋体" w:hAnsi="宋体"/>
          <w:sz w:val="28"/>
          <w:szCs w:val="28"/>
        </w:rPr>
        <w:t>rduino</w:t>
      </w:r>
      <w:proofErr w:type="spellEnd"/>
      <w:r>
        <w:rPr>
          <w:rFonts w:ascii="宋体" w:hAnsi="宋体" w:hint="eastAsia"/>
          <w:sz w:val="28"/>
          <w:szCs w:val="28"/>
        </w:rPr>
        <w:t>和</w:t>
      </w:r>
      <w:proofErr w:type="spellStart"/>
      <w:r>
        <w:rPr>
          <w:rFonts w:ascii="宋体" w:hAnsi="宋体" w:hint="eastAsia"/>
          <w:sz w:val="28"/>
          <w:szCs w:val="28"/>
        </w:rPr>
        <w:t>pyqt</w:t>
      </w:r>
      <w:r>
        <w:rPr>
          <w:rFonts w:ascii="宋体" w:hAnsi="宋体"/>
          <w:sz w:val="28"/>
          <w:szCs w:val="28"/>
        </w:rPr>
        <w:t>graph</w:t>
      </w:r>
      <w:proofErr w:type="spellEnd"/>
      <w:r>
        <w:rPr>
          <w:rFonts w:ascii="宋体" w:hAnsi="宋体" w:hint="eastAsia"/>
          <w:sz w:val="28"/>
          <w:szCs w:val="28"/>
        </w:rPr>
        <w:t>来接收相关脑波信号值，通过脑波值来显示用户此时的心情状态，之后在此状态基础上达到一个可视化操作，供用户了解自己的脑波信息，同时对自己的脑波信号达到一个有精准的提升。</w:t>
      </w:r>
      <w:r>
        <w:rPr>
          <w:rFonts w:ascii="宋体" w:hAnsi="宋体"/>
          <w:sz w:val="28"/>
          <w:szCs w:val="28"/>
        </w:rPr>
        <w:br/>
      </w:r>
      <w:r>
        <w:rPr>
          <w:rFonts w:ascii="宋体" w:hAnsi="宋体" w:hint="eastAsia"/>
          <w:sz w:val="28"/>
          <w:szCs w:val="28"/>
        </w:rPr>
        <w:t>在控制端方</w:t>
      </w:r>
      <w:proofErr w:type="gramStart"/>
      <w:r>
        <w:rPr>
          <w:rFonts w:ascii="宋体" w:hAnsi="宋体" w:hint="eastAsia"/>
          <w:sz w:val="28"/>
          <w:szCs w:val="28"/>
        </w:rPr>
        <w:t>面计划</w:t>
      </w:r>
      <w:proofErr w:type="gramEnd"/>
      <w:r>
        <w:rPr>
          <w:rFonts w:ascii="宋体" w:hAnsi="宋体" w:hint="eastAsia"/>
          <w:sz w:val="28"/>
          <w:szCs w:val="28"/>
        </w:rPr>
        <w:t>在以树莓端为载体进行数据的验证预测和简单的实验，之后在相关数据都完成基础上再对设备进行改进。</w:t>
      </w:r>
    </w:p>
    <w:p w14:paraId="196AAA35" w14:textId="77777777" w:rsidR="00F655E0" w:rsidRDefault="00F655E0">
      <w:pPr>
        <w:pStyle w:val="a5"/>
        <w:widowControl/>
        <w:spacing w:beforeAutospacing="0" w:afterAutospacing="0"/>
        <w:rPr>
          <w:rFonts w:ascii="宋体" w:hAnsi="宋体"/>
          <w:sz w:val="28"/>
          <w:szCs w:val="28"/>
        </w:rPr>
      </w:pPr>
    </w:p>
    <w:p w14:paraId="74E726F3" w14:textId="59EAA28C" w:rsidR="00A02EA3" w:rsidRPr="007E58F5" w:rsidRDefault="0092511B">
      <w:pPr>
        <w:pStyle w:val="a5"/>
        <w:widowControl/>
        <w:spacing w:beforeAutospacing="0" w:afterAutospacing="0"/>
        <w:rPr>
          <w:rFonts w:ascii="宋体" w:hAnsi="宋体" w:cs="方正仿宋_GB2312"/>
          <w:spacing w:val="-3"/>
          <w:sz w:val="28"/>
          <w:szCs w:val="28"/>
        </w:rPr>
      </w:pPr>
      <w:r w:rsidRPr="007E58F5">
        <w:rPr>
          <w:rFonts w:ascii="宋体" w:hAnsi="宋体"/>
          <w:noProof/>
          <w:sz w:val="28"/>
          <w:szCs w:val="28"/>
        </w:rPr>
        <mc:AlternateContent>
          <mc:Choice Requires="wps">
            <w:drawing>
              <wp:anchor distT="0" distB="0" distL="114300" distR="114300" simplePos="0" relativeHeight="251720704" behindDoc="0" locked="0" layoutInCell="1" allowOverlap="1" wp14:anchorId="2D4EEC95" wp14:editId="47D6ECAB">
                <wp:simplePos x="0" y="0"/>
                <wp:positionH relativeFrom="column">
                  <wp:posOffset>135890</wp:posOffset>
                </wp:positionH>
                <wp:positionV relativeFrom="paragraph">
                  <wp:posOffset>130810</wp:posOffset>
                </wp:positionV>
                <wp:extent cx="5427980" cy="2527300"/>
                <wp:effectExtent l="4445" t="4445" r="15875" b="8255"/>
                <wp:wrapNone/>
                <wp:docPr id="209" name="矩形 533"/>
                <wp:cNvGraphicFramePr/>
                <a:graphic xmlns:a="http://schemas.openxmlformats.org/drawingml/2006/main">
                  <a:graphicData uri="http://schemas.microsoft.com/office/word/2010/wordprocessingShape">
                    <wps:wsp>
                      <wps:cNvSpPr/>
                      <wps:spPr>
                        <a:xfrm>
                          <a:off x="0" y="0"/>
                          <a:ext cx="5427980" cy="252730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75ABFDD2" w14:textId="77777777" w:rsidR="00A02EA3" w:rsidRDefault="00A02EA3">
                            <w:pPr>
                              <w:rPr>
                                <w:sz w:val="24"/>
                                <w:szCs w:val="32"/>
                              </w:rPr>
                            </w:pPr>
                          </w:p>
                          <w:p w14:paraId="623552E1" w14:textId="538BE069" w:rsidR="00A02EA3" w:rsidRDefault="00F655E0">
                            <w:pPr>
                              <w:rPr>
                                <w:sz w:val="24"/>
                                <w:szCs w:val="32"/>
                              </w:rPr>
                            </w:pPr>
                            <w:r>
                              <w:rPr>
                                <w:noProof/>
                              </w:rPr>
                              <w:drawing>
                                <wp:inline distT="0" distB="0" distL="0" distR="0" wp14:anchorId="382CF071" wp14:editId="15FD11DF">
                                  <wp:extent cx="5288280" cy="3387090"/>
                                  <wp:effectExtent l="0" t="0" r="7620" b="3810"/>
                                  <wp:docPr id="15318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0769" name=""/>
                                          <pic:cNvPicPr/>
                                        </pic:nvPicPr>
                                        <pic:blipFill>
                                          <a:blip r:embed="rId15"/>
                                          <a:stretch>
                                            <a:fillRect/>
                                          </a:stretch>
                                        </pic:blipFill>
                                        <pic:spPr>
                                          <a:xfrm>
                                            <a:off x="0" y="0"/>
                                            <a:ext cx="5288280" cy="3387090"/>
                                          </a:xfrm>
                                          <a:prstGeom prst="rect">
                                            <a:avLst/>
                                          </a:prstGeom>
                                        </pic:spPr>
                                      </pic:pic>
                                    </a:graphicData>
                                  </a:graphic>
                                </wp:inline>
                              </w:drawing>
                            </w:r>
                            <w:r w:rsidR="0092511B">
                              <w:rPr>
                                <w:noProof/>
                              </w:rPr>
                              <w:drawing>
                                <wp:inline distT="0" distB="0" distL="114300" distR="114300" wp14:anchorId="77C8CFA5" wp14:editId="6DD2E007">
                                  <wp:extent cx="5273040" cy="2082165"/>
                                  <wp:effectExtent l="0" t="0" r="10160" b="635"/>
                                  <wp:docPr id="2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8"/>
                                          <pic:cNvPicPr>
                                            <a:picLocks noChangeAspect="1"/>
                                          </pic:cNvPicPr>
                                        </pic:nvPicPr>
                                        <pic:blipFill>
                                          <a:blip r:embed="rId16"/>
                                          <a:stretch>
                                            <a:fillRect/>
                                          </a:stretch>
                                        </pic:blipFill>
                                        <pic:spPr>
                                          <a:xfrm>
                                            <a:off x="0" y="0"/>
                                            <a:ext cx="5273040" cy="2082165"/>
                                          </a:xfrm>
                                          <a:prstGeom prst="rect">
                                            <a:avLst/>
                                          </a:prstGeom>
                                          <a:noFill/>
                                          <a:ln>
                                            <a:noFill/>
                                          </a:ln>
                                        </pic:spPr>
                                      </pic:pic>
                                    </a:graphicData>
                                  </a:graphic>
                                </wp:inline>
                              </w:drawing>
                            </w:r>
                          </w:p>
                          <w:p w14:paraId="32B969AA" w14:textId="77777777" w:rsidR="00A02EA3" w:rsidRDefault="00A02EA3">
                            <w:pPr>
                              <w:rPr>
                                <w:sz w:val="24"/>
                                <w:szCs w:val="32"/>
                              </w:rPr>
                            </w:pPr>
                          </w:p>
                          <w:p w14:paraId="0E177621" w14:textId="77777777" w:rsidR="00A02EA3" w:rsidRDefault="00A02EA3">
                            <w:pPr>
                              <w:rPr>
                                <w:color w:val="17365D"/>
                                <w:sz w:val="28"/>
                                <w:szCs w:val="36"/>
                              </w:rPr>
                            </w:pPr>
                          </w:p>
                          <w:p w14:paraId="351B7B86" w14:textId="77777777" w:rsidR="00A02EA3" w:rsidRDefault="00A02EA3">
                            <w:pPr>
                              <w:rPr>
                                <w:color w:val="17365D"/>
                                <w:sz w:val="28"/>
                                <w:szCs w:val="36"/>
                              </w:rPr>
                            </w:pPr>
                          </w:p>
                          <w:p w14:paraId="7A5E8B9C" w14:textId="77777777" w:rsidR="00A02EA3" w:rsidRDefault="00A02EA3">
                            <w:pPr>
                              <w:jc w:val="center"/>
                              <w:rPr>
                                <w:color w:val="17365D"/>
                                <w:sz w:val="28"/>
                                <w:szCs w:val="36"/>
                              </w:rPr>
                            </w:pPr>
                          </w:p>
                          <w:p w14:paraId="181EC7E6" w14:textId="77777777" w:rsidR="00A02EA3" w:rsidRDefault="00A02EA3">
                            <w:pPr>
                              <w:jc w:val="center"/>
                              <w:rPr>
                                <w:color w:val="17365D"/>
                                <w:sz w:val="28"/>
                                <w:szCs w:val="36"/>
                              </w:rPr>
                            </w:pPr>
                          </w:p>
                        </w:txbxContent>
                      </wps:txbx>
                      <wps:bodyPr vert="horz" wrap="square" anchor="t" upright="1"/>
                    </wps:wsp>
                  </a:graphicData>
                </a:graphic>
              </wp:anchor>
            </w:drawing>
          </mc:Choice>
          <mc:Fallback>
            <w:pict>
              <v:rect w14:anchorId="2D4EEC95" id="矩形 533" o:spid="_x0000_s1033" style="position:absolute;margin-left:10.7pt;margin-top:10.3pt;width:427.4pt;height:199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" strokecolor="#d9d9d9">
                <v:textbox>
                  <w:txbxContent>
                    <w:p w14:paraId="75ABFDD2" w14:textId="77777777" w:rsidR="00A02EA3" w:rsidRDefault="00A02EA3">
                      <w:pPr>
                        <w:rPr>
                          <w:sz w:val="24"/>
                          <w:szCs w:val="32"/>
                        </w:rPr>
                      </w:pPr>
                    </w:p>
                    <w:p w14:paraId="623552E1" w14:textId="538BE069" w:rsidR="00A02EA3" w:rsidRDefault="00F655E0">
                      <w:pPr>
                        <w:rPr>
                          <w:sz w:val="24"/>
                          <w:szCs w:val="32"/>
                        </w:rPr>
                      </w:pPr>
                      <w:r>
                        <w:rPr>
                          <w:noProof/>
                        </w:rPr>
                        <w:drawing>
                          <wp:inline distT="0" distB="0" distL="0" distR="0" wp14:anchorId="382CF071" wp14:editId="15FD11DF">
                            <wp:extent cx="5288280" cy="3387090"/>
                            <wp:effectExtent l="0" t="0" r="7620" b="3810"/>
                            <wp:docPr id="15318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0769" name=""/>
                                    <pic:cNvPicPr/>
                                  </pic:nvPicPr>
                                  <pic:blipFill>
                                    <a:blip r:embed="rId15"/>
                                    <a:stretch>
                                      <a:fillRect/>
                                    </a:stretch>
                                  </pic:blipFill>
                                  <pic:spPr>
                                    <a:xfrm>
                                      <a:off x="0" y="0"/>
                                      <a:ext cx="5288280" cy="3387090"/>
                                    </a:xfrm>
                                    <a:prstGeom prst="rect">
                                      <a:avLst/>
                                    </a:prstGeom>
                                  </pic:spPr>
                                </pic:pic>
                              </a:graphicData>
                            </a:graphic>
                          </wp:inline>
                        </w:drawing>
                      </w:r>
                      <w:r w:rsidR="0092511B">
                        <w:rPr>
                          <w:noProof/>
                        </w:rPr>
                        <w:drawing>
                          <wp:inline distT="0" distB="0" distL="114300" distR="114300" wp14:anchorId="77C8CFA5" wp14:editId="6DD2E007">
                            <wp:extent cx="5273040" cy="2082165"/>
                            <wp:effectExtent l="0" t="0" r="10160" b="635"/>
                            <wp:docPr id="2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8"/>
                                    <pic:cNvPicPr>
                                      <a:picLocks noChangeAspect="1"/>
                                    </pic:cNvPicPr>
                                  </pic:nvPicPr>
                                  <pic:blipFill>
                                    <a:blip r:embed="rId16"/>
                                    <a:stretch>
                                      <a:fillRect/>
                                    </a:stretch>
                                  </pic:blipFill>
                                  <pic:spPr>
                                    <a:xfrm>
                                      <a:off x="0" y="0"/>
                                      <a:ext cx="5273040" cy="2082165"/>
                                    </a:xfrm>
                                    <a:prstGeom prst="rect">
                                      <a:avLst/>
                                    </a:prstGeom>
                                    <a:noFill/>
                                    <a:ln>
                                      <a:noFill/>
                                    </a:ln>
                                  </pic:spPr>
                                </pic:pic>
                              </a:graphicData>
                            </a:graphic>
                          </wp:inline>
                        </w:drawing>
                      </w:r>
                    </w:p>
                    <w:p w14:paraId="32B969AA" w14:textId="77777777" w:rsidR="00A02EA3" w:rsidRDefault="00A02EA3">
                      <w:pPr>
                        <w:rPr>
                          <w:sz w:val="24"/>
                          <w:szCs w:val="32"/>
                        </w:rPr>
                      </w:pPr>
                    </w:p>
                    <w:p w14:paraId="0E177621" w14:textId="77777777" w:rsidR="00A02EA3" w:rsidRDefault="00A02EA3">
                      <w:pPr>
                        <w:rPr>
                          <w:color w:val="17365D"/>
                          <w:sz w:val="28"/>
                          <w:szCs w:val="36"/>
                        </w:rPr>
                      </w:pPr>
                    </w:p>
                    <w:p w14:paraId="351B7B86" w14:textId="77777777" w:rsidR="00A02EA3" w:rsidRDefault="00A02EA3">
                      <w:pPr>
                        <w:rPr>
                          <w:color w:val="17365D"/>
                          <w:sz w:val="28"/>
                          <w:szCs w:val="36"/>
                        </w:rPr>
                      </w:pPr>
                    </w:p>
                    <w:p w14:paraId="7A5E8B9C" w14:textId="77777777" w:rsidR="00A02EA3" w:rsidRDefault="00A02EA3">
                      <w:pPr>
                        <w:jc w:val="center"/>
                        <w:rPr>
                          <w:color w:val="17365D"/>
                          <w:sz w:val="28"/>
                          <w:szCs w:val="36"/>
                        </w:rPr>
                      </w:pPr>
                    </w:p>
                    <w:p w14:paraId="181EC7E6" w14:textId="77777777" w:rsidR="00A02EA3" w:rsidRDefault="00A02EA3">
                      <w:pPr>
                        <w:jc w:val="center"/>
                        <w:rPr>
                          <w:color w:val="17365D"/>
                          <w:sz w:val="28"/>
                          <w:szCs w:val="36"/>
                        </w:rPr>
                      </w:pPr>
                    </w:p>
                  </w:txbxContent>
                </v:textbox>
              </v:rect>
            </w:pict>
          </mc:Fallback>
        </mc:AlternateContent>
      </w:r>
      <w:r w:rsidRPr="007E58F5">
        <w:rPr>
          <w:rFonts w:ascii="宋体" w:hAnsi="宋体" w:hint="eastAsia"/>
          <w:sz w:val="28"/>
          <w:szCs w:val="28"/>
        </w:rPr>
        <w:t xml:space="preserve">   </w:t>
      </w:r>
    </w:p>
    <w:p w14:paraId="62CE3A47" w14:textId="77777777" w:rsidR="00A02EA3" w:rsidRPr="007E58F5" w:rsidRDefault="00A02EA3">
      <w:pPr>
        <w:ind w:left="840" w:firstLine="420"/>
        <w:jc w:val="left"/>
        <w:rPr>
          <w:rFonts w:ascii="宋体" w:hAnsi="宋体" w:cs="方正仿宋_GB2312"/>
          <w:kern w:val="1"/>
          <w:sz w:val="28"/>
          <w:szCs w:val="28"/>
        </w:rPr>
      </w:pPr>
    </w:p>
    <w:p w14:paraId="1C9E9554" w14:textId="77777777" w:rsidR="00A02EA3" w:rsidRPr="007E58F5" w:rsidRDefault="00A02EA3">
      <w:pPr>
        <w:ind w:left="1260" w:firstLine="420"/>
        <w:jc w:val="left"/>
        <w:rPr>
          <w:rFonts w:ascii="宋体" w:hAnsi="宋体" w:cs="方正仿宋_GB2312"/>
          <w:kern w:val="1"/>
          <w:sz w:val="28"/>
          <w:szCs w:val="28"/>
        </w:rPr>
      </w:pPr>
    </w:p>
    <w:p w14:paraId="0AD381B3" w14:textId="77777777" w:rsidR="00A02EA3" w:rsidRPr="007E58F5" w:rsidRDefault="00A02EA3">
      <w:pPr>
        <w:jc w:val="left"/>
        <w:rPr>
          <w:rFonts w:ascii="宋体" w:hAnsi="宋体" w:cs="方正仿宋_GB2312"/>
          <w:kern w:val="1"/>
          <w:sz w:val="28"/>
          <w:szCs w:val="28"/>
        </w:rPr>
      </w:pPr>
    </w:p>
    <w:p w14:paraId="6F235CC2" w14:textId="77777777" w:rsidR="00A02EA3" w:rsidRPr="007E58F5" w:rsidRDefault="00A02EA3">
      <w:pPr>
        <w:spacing w:line="360" w:lineRule="auto"/>
        <w:jc w:val="left"/>
        <w:rPr>
          <w:rFonts w:ascii="宋体" w:hAnsi="宋体" w:cs="宋体"/>
          <w:sz w:val="28"/>
          <w:szCs w:val="28"/>
        </w:rPr>
      </w:pPr>
    </w:p>
    <w:p w14:paraId="3AAA692D" w14:textId="77777777" w:rsidR="00A02EA3" w:rsidRPr="007E58F5" w:rsidRDefault="00A02EA3">
      <w:pPr>
        <w:spacing w:line="360" w:lineRule="auto"/>
        <w:jc w:val="left"/>
        <w:rPr>
          <w:rFonts w:ascii="宋体" w:hAnsi="宋体" w:cs="宋体"/>
          <w:sz w:val="28"/>
          <w:szCs w:val="28"/>
        </w:rPr>
      </w:pPr>
    </w:p>
    <w:p w14:paraId="3691B000" w14:textId="77777777" w:rsidR="00A02EA3" w:rsidRPr="007E58F5" w:rsidRDefault="00A02EA3">
      <w:pPr>
        <w:spacing w:line="360" w:lineRule="auto"/>
        <w:jc w:val="left"/>
        <w:rPr>
          <w:rFonts w:ascii="宋体" w:hAnsi="宋体" w:cs="宋体"/>
          <w:sz w:val="28"/>
          <w:szCs w:val="28"/>
        </w:rPr>
      </w:pPr>
    </w:p>
    <w:p w14:paraId="0E19C2E0" w14:textId="6B02B738" w:rsidR="00A02EA3" w:rsidRPr="007E58F5" w:rsidRDefault="009064B8">
      <w:pPr>
        <w:spacing w:line="360" w:lineRule="auto"/>
        <w:jc w:val="center"/>
        <w:rPr>
          <w:rFonts w:ascii="宋体" w:hAnsi="宋体" w:cs="宋体"/>
          <w:sz w:val="28"/>
          <w:szCs w:val="28"/>
        </w:rPr>
      </w:pPr>
      <w:r>
        <w:rPr>
          <w:noProof/>
        </w:rPr>
        <w:drawing>
          <wp:inline distT="0" distB="0" distL="0" distR="0" wp14:anchorId="623BCEFC" wp14:editId="6EFEE5FD">
            <wp:extent cx="3352800" cy="2737204"/>
            <wp:effectExtent l="0" t="0" r="0" b="6350"/>
            <wp:docPr id="2068421593" name="图片 1"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21593" name="图片 1" descr="电脑屏幕的照片上有文字&#10;&#10;描述已自动生成"/>
                    <pic:cNvPicPr/>
                  </pic:nvPicPr>
                  <pic:blipFill>
                    <a:blip r:embed="rId17"/>
                    <a:stretch>
                      <a:fillRect/>
                    </a:stretch>
                  </pic:blipFill>
                  <pic:spPr>
                    <a:xfrm>
                      <a:off x="0" y="0"/>
                      <a:ext cx="3361750" cy="2744511"/>
                    </a:xfrm>
                    <a:prstGeom prst="rect">
                      <a:avLst/>
                    </a:prstGeom>
                  </pic:spPr>
                </pic:pic>
              </a:graphicData>
            </a:graphic>
          </wp:inline>
        </w:drawing>
      </w:r>
    </w:p>
    <w:p w14:paraId="0D55BACF" w14:textId="00C186A4" w:rsidR="00A02EA3" w:rsidRPr="007E58F5" w:rsidRDefault="00962A4D">
      <w:pPr>
        <w:spacing w:line="360" w:lineRule="auto"/>
        <w:jc w:val="center"/>
        <w:rPr>
          <w:rFonts w:ascii="宋体" w:hAnsi="宋体" w:cs="宋体"/>
          <w:sz w:val="28"/>
          <w:szCs w:val="28"/>
        </w:rPr>
      </w:pPr>
      <w:r>
        <w:rPr>
          <w:noProof/>
        </w:rPr>
        <w:lastRenderedPageBreak/>
        <w:drawing>
          <wp:inline distT="0" distB="0" distL="0" distR="0" wp14:anchorId="1B56F282" wp14:editId="548D2C44">
            <wp:extent cx="2819400" cy="3165630"/>
            <wp:effectExtent l="0" t="0" r="0" b="0"/>
            <wp:docPr id="173966032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60324" name="图片 1" descr="文本&#10;&#10;描述已自动生成"/>
                    <pic:cNvPicPr/>
                  </pic:nvPicPr>
                  <pic:blipFill>
                    <a:blip r:embed="rId18"/>
                    <a:stretch>
                      <a:fillRect/>
                    </a:stretch>
                  </pic:blipFill>
                  <pic:spPr>
                    <a:xfrm flipV="1">
                      <a:off x="0" y="0"/>
                      <a:ext cx="2827706" cy="3174955"/>
                    </a:xfrm>
                    <a:prstGeom prst="rect">
                      <a:avLst/>
                    </a:prstGeom>
                  </pic:spPr>
                </pic:pic>
              </a:graphicData>
            </a:graphic>
          </wp:inline>
        </w:drawing>
      </w:r>
    </w:p>
    <w:p w14:paraId="69B216F9" w14:textId="77777777" w:rsidR="00A02EA3" w:rsidRPr="007E58F5" w:rsidRDefault="00A02EA3">
      <w:pPr>
        <w:rPr>
          <w:rFonts w:ascii="宋体" w:hAnsi="宋体" w:cs="黑体"/>
          <w:sz w:val="28"/>
          <w:szCs w:val="28"/>
        </w:rPr>
      </w:pPr>
    </w:p>
    <w:p w14:paraId="15088A6F" w14:textId="77777777" w:rsidR="00A02EA3" w:rsidRPr="007E58F5" w:rsidRDefault="00A02EA3">
      <w:pPr>
        <w:rPr>
          <w:rFonts w:ascii="宋体" w:hAnsi="宋体" w:cs="黑体"/>
          <w:sz w:val="28"/>
          <w:szCs w:val="28"/>
        </w:rPr>
      </w:pPr>
    </w:p>
    <w:p w14:paraId="03B380F2" w14:textId="3ADF9154" w:rsidR="00A02EA3" w:rsidRPr="007E58F5" w:rsidRDefault="0092511B">
      <w:pPr>
        <w:numPr>
          <w:ilvl w:val="0"/>
          <w:numId w:val="9"/>
        </w:numPr>
        <w:ind w:firstLineChars="100" w:firstLine="281"/>
        <w:jc w:val="left"/>
        <w:rPr>
          <w:rFonts w:ascii="宋体" w:hAnsi="宋体" w:cs="微软雅黑"/>
          <w:b/>
          <w:bCs/>
          <w:color w:val="1F497D"/>
          <w:kern w:val="1"/>
          <w:sz w:val="28"/>
          <w:szCs w:val="28"/>
        </w:rPr>
      </w:pPr>
      <w:bookmarkStart w:id="13" w:name="解决边交叉问题"/>
      <w:r w:rsidRPr="007E58F5">
        <w:rPr>
          <w:rFonts w:ascii="宋体" w:hAnsi="宋体" w:cs="微软雅黑" w:hint="eastAsia"/>
          <w:b/>
          <w:bCs/>
          <w:color w:val="1F497D"/>
          <w:kern w:val="1"/>
          <w:sz w:val="28"/>
          <w:szCs w:val="28"/>
        </w:rPr>
        <w:t>解决</w:t>
      </w:r>
      <w:r w:rsidR="009064B8">
        <w:rPr>
          <w:rFonts w:ascii="宋体" w:hAnsi="宋体" w:cs="微软雅黑" w:hint="eastAsia"/>
          <w:b/>
          <w:bCs/>
          <w:color w:val="1F497D"/>
          <w:kern w:val="1"/>
          <w:sz w:val="28"/>
          <w:szCs w:val="28"/>
        </w:rPr>
        <w:t>数据精度</w:t>
      </w:r>
      <w:r w:rsidRPr="007E58F5">
        <w:rPr>
          <w:rFonts w:ascii="宋体" w:hAnsi="宋体" w:cs="微软雅黑" w:hint="eastAsia"/>
          <w:b/>
          <w:bCs/>
          <w:color w:val="1F497D"/>
          <w:kern w:val="1"/>
          <w:sz w:val="28"/>
          <w:szCs w:val="28"/>
        </w:rPr>
        <w:t>问题</w:t>
      </w:r>
    </w:p>
    <w:bookmarkEnd w:id="13"/>
    <w:p w14:paraId="3EF8CB1D" w14:textId="0E66751A" w:rsidR="009064B8" w:rsidRPr="009064B8" w:rsidRDefault="009064B8" w:rsidP="009064B8">
      <w:pPr>
        <w:ind w:leftChars="100" w:left="210" w:firstLine="420"/>
        <w:jc w:val="left"/>
        <w:rPr>
          <w:rFonts w:ascii="宋体" w:hAnsi="宋体" w:cs="方正仿宋_GB2312"/>
          <w:kern w:val="1"/>
          <w:sz w:val="28"/>
          <w:szCs w:val="28"/>
        </w:rPr>
      </w:pPr>
      <w:r w:rsidRPr="009064B8">
        <w:rPr>
          <w:rFonts w:ascii="宋体" w:hAnsi="宋体" w:cs="方正仿宋_GB2312" w:hint="eastAsia"/>
          <w:kern w:val="1"/>
          <w:sz w:val="28"/>
          <w:szCs w:val="28"/>
        </w:rPr>
        <w:t>信号滤波：使用滤波器对原始脑电信号进行预处理，去除噪声和干扰，提高信号质量。</w:t>
      </w:r>
    </w:p>
    <w:p w14:paraId="121F4000" w14:textId="0BA72B28" w:rsidR="009064B8" w:rsidRPr="009064B8" w:rsidRDefault="009064B8" w:rsidP="009064B8">
      <w:pPr>
        <w:ind w:leftChars="100" w:left="210" w:firstLine="420"/>
        <w:jc w:val="left"/>
        <w:rPr>
          <w:rFonts w:ascii="宋体" w:hAnsi="宋体" w:cs="方正仿宋_GB2312"/>
          <w:kern w:val="1"/>
          <w:sz w:val="28"/>
          <w:szCs w:val="28"/>
        </w:rPr>
      </w:pPr>
      <w:r w:rsidRPr="009064B8">
        <w:rPr>
          <w:rFonts w:ascii="宋体" w:hAnsi="宋体" w:cs="方正仿宋_GB2312" w:hint="eastAsia"/>
          <w:kern w:val="1"/>
          <w:sz w:val="28"/>
          <w:szCs w:val="28"/>
        </w:rPr>
        <w:t>参考电极：使用可靠的参考电极来校正脑电信号，减少信号漂移和噪声。</w:t>
      </w:r>
    </w:p>
    <w:p w14:paraId="5C5CB4E8" w14:textId="272F66AA" w:rsidR="009064B8" w:rsidRPr="009064B8" w:rsidRDefault="009064B8" w:rsidP="009064B8">
      <w:pPr>
        <w:ind w:leftChars="100" w:left="210" w:firstLine="420"/>
        <w:jc w:val="left"/>
        <w:rPr>
          <w:rFonts w:ascii="宋体" w:hAnsi="宋体" w:cs="方正仿宋_GB2312"/>
          <w:kern w:val="1"/>
          <w:sz w:val="28"/>
          <w:szCs w:val="28"/>
        </w:rPr>
      </w:pPr>
      <w:r w:rsidRPr="009064B8">
        <w:rPr>
          <w:rFonts w:ascii="宋体" w:hAnsi="宋体" w:cs="方正仿宋_GB2312" w:hint="eastAsia"/>
          <w:kern w:val="1"/>
          <w:sz w:val="28"/>
          <w:szCs w:val="28"/>
        </w:rPr>
        <w:t>数据校准：通过对采集到的数据进行校准，消除仪器误差，提高数据准确性。</w:t>
      </w:r>
    </w:p>
    <w:p w14:paraId="518D0DC2" w14:textId="60824606" w:rsidR="009064B8" w:rsidRPr="009064B8" w:rsidRDefault="009064B8" w:rsidP="009064B8">
      <w:pPr>
        <w:ind w:leftChars="100" w:left="210" w:firstLine="420"/>
        <w:jc w:val="left"/>
        <w:rPr>
          <w:rFonts w:ascii="宋体" w:hAnsi="宋体" w:cs="方正仿宋_GB2312"/>
          <w:kern w:val="1"/>
          <w:sz w:val="28"/>
          <w:szCs w:val="28"/>
        </w:rPr>
      </w:pPr>
      <w:r w:rsidRPr="009064B8">
        <w:rPr>
          <w:rFonts w:ascii="宋体" w:hAnsi="宋体" w:cs="方正仿宋_GB2312" w:hint="eastAsia"/>
          <w:kern w:val="1"/>
          <w:sz w:val="28"/>
          <w:szCs w:val="28"/>
        </w:rPr>
        <w:t>信号分析：采用多种信号分析算法，如功率谱分析、小波分析、互相关分析等，对脑电信号进行深入分析，提取有用信息。</w:t>
      </w:r>
    </w:p>
    <w:p w14:paraId="118E4C61" w14:textId="506D837E" w:rsidR="00A02EA3" w:rsidRPr="007E58F5" w:rsidRDefault="009064B8" w:rsidP="009064B8">
      <w:pPr>
        <w:ind w:leftChars="100" w:left="210" w:firstLine="420"/>
        <w:jc w:val="left"/>
        <w:rPr>
          <w:rFonts w:ascii="宋体" w:hAnsi="宋体" w:cs="方正仿宋_GB2312"/>
          <w:spacing w:val="-3"/>
          <w:sz w:val="28"/>
          <w:szCs w:val="28"/>
        </w:rPr>
      </w:pPr>
      <w:r w:rsidRPr="009064B8">
        <w:rPr>
          <w:rFonts w:ascii="宋体" w:hAnsi="宋体" w:cs="方正仿宋_GB2312" w:hint="eastAsia"/>
          <w:kern w:val="1"/>
          <w:sz w:val="28"/>
          <w:szCs w:val="28"/>
        </w:rPr>
        <w:t>通过对脑电信号进行滤波和校准，消除噪声和仪器误差，提高信号质量。同时，采用信号分析算法，提取出有用的脑电信息，为用户提供更加准确的认知分析和创新解决方案。</w:t>
      </w:r>
    </w:p>
    <w:p w14:paraId="1B14DE1D" w14:textId="77777777" w:rsidR="00A02EA3" w:rsidRPr="007E58F5" w:rsidRDefault="00A02EA3">
      <w:pPr>
        <w:ind w:leftChars="100" w:left="210" w:firstLine="420"/>
        <w:jc w:val="left"/>
        <w:rPr>
          <w:rFonts w:ascii="宋体" w:hAnsi="宋体" w:cs="方正仿宋_GB2312"/>
          <w:spacing w:val="-3"/>
          <w:sz w:val="28"/>
          <w:szCs w:val="28"/>
        </w:rPr>
      </w:pPr>
    </w:p>
    <w:p w14:paraId="0A99ACD8" w14:textId="54BA5F00" w:rsidR="00A02EA3" w:rsidRPr="007E58F5" w:rsidRDefault="009064B8">
      <w:pPr>
        <w:numPr>
          <w:ilvl w:val="0"/>
          <w:numId w:val="9"/>
        </w:numPr>
        <w:ind w:firstLineChars="100" w:firstLine="281"/>
        <w:jc w:val="left"/>
        <w:rPr>
          <w:rFonts w:ascii="宋体" w:hAnsi="宋体" w:cs="微软雅黑"/>
          <w:b/>
          <w:bCs/>
          <w:color w:val="1F497D"/>
          <w:kern w:val="1"/>
          <w:sz w:val="28"/>
          <w:szCs w:val="28"/>
        </w:rPr>
      </w:pPr>
      <w:bookmarkStart w:id="14" w:name="具体项目中的交互"/>
      <w:r>
        <w:rPr>
          <w:rFonts w:ascii="宋体" w:hAnsi="宋体" w:cs="微软雅黑" w:hint="eastAsia"/>
          <w:b/>
          <w:bCs/>
          <w:color w:val="1F497D"/>
          <w:kern w:val="1"/>
          <w:sz w:val="28"/>
          <w:szCs w:val="28"/>
        </w:rPr>
        <w:t>脑波耳机</w:t>
      </w:r>
      <w:r w:rsidR="0092511B" w:rsidRPr="007E58F5">
        <w:rPr>
          <w:rFonts w:ascii="宋体" w:hAnsi="宋体" w:cs="微软雅黑" w:hint="eastAsia"/>
          <w:b/>
          <w:bCs/>
          <w:color w:val="1F497D"/>
          <w:kern w:val="1"/>
          <w:sz w:val="28"/>
          <w:szCs w:val="28"/>
        </w:rPr>
        <w:t>中的交互</w:t>
      </w:r>
    </w:p>
    <w:bookmarkEnd w:id="14"/>
    <w:p w14:paraId="36DFB426" w14:textId="02A1CD3B" w:rsidR="009064B8" w:rsidRPr="009064B8" w:rsidRDefault="009064B8" w:rsidP="009064B8">
      <w:pPr>
        <w:ind w:left="420" w:firstLine="420"/>
        <w:jc w:val="left"/>
        <w:rPr>
          <w:rFonts w:ascii="宋体" w:hAnsi="宋体"/>
          <w:noProof/>
          <w:sz w:val="28"/>
          <w:szCs w:val="28"/>
        </w:rPr>
      </w:pPr>
      <w:r w:rsidRPr="009064B8">
        <w:rPr>
          <w:rFonts w:ascii="宋体" w:hAnsi="宋体" w:hint="eastAsia"/>
          <w:noProof/>
          <w:sz w:val="28"/>
          <w:szCs w:val="28"/>
        </w:rPr>
        <w:t>信号采集：使用耳机上的脑电采集模块采集用户脑电信号，并将数据传输到与之相连的设备上。</w:t>
      </w:r>
    </w:p>
    <w:p w14:paraId="3F0EE4B4" w14:textId="77777777" w:rsidR="009064B8" w:rsidRPr="009064B8" w:rsidRDefault="009064B8" w:rsidP="009064B8">
      <w:pPr>
        <w:ind w:left="420" w:firstLine="420"/>
        <w:jc w:val="left"/>
        <w:rPr>
          <w:rFonts w:ascii="宋体" w:hAnsi="宋体"/>
          <w:noProof/>
          <w:sz w:val="28"/>
          <w:szCs w:val="28"/>
        </w:rPr>
      </w:pPr>
      <w:r w:rsidRPr="009064B8">
        <w:rPr>
          <w:rFonts w:ascii="宋体" w:hAnsi="宋体" w:hint="eastAsia"/>
          <w:noProof/>
          <w:sz w:val="28"/>
          <w:szCs w:val="28"/>
        </w:rPr>
        <w:t>信号处理：对脑电信号进行预处理，包括滤波、去除噪声等，以提高信号质量和准确性。</w:t>
      </w:r>
    </w:p>
    <w:p w14:paraId="3968B17F" w14:textId="77777777" w:rsidR="009064B8" w:rsidRPr="009064B8" w:rsidRDefault="009064B8" w:rsidP="009064B8">
      <w:pPr>
        <w:ind w:left="420" w:firstLine="420"/>
        <w:jc w:val="left"/>
        <w:rPr>
          <w:rFonts w:ascii="宋体" w:hAnsi="宋体"/>
          <w:noProof/>
          <w:sz w:val="28"/>
          <w:szCs w:val="28"/>
        </w:rPr>
      </w:pPr>
    </w:p>
    <w:p w14:paraId="1C2A1439" w14:textId="4400A890" w:rsidR="009064B8" w:rsidRPr="009064B8" w:rsidRDefault="009064B8" w:rsidP="009064B8">
      <w:pPr>
        <w:ind w:left="420" w:firstLine="420"/>
        <w:jc w:val="left"/>
        <w:rPr>
          <w:rFonts w:ascii="宋体" w:hAnsi="宋体"/>
          <w:noProof/>
          <w:sz w:val="28"/>
          <w:szCs w:val="28"/>
        </w:rPr>
      </w:pPr>
      <w:r w:rsidRPr="009064B8">
        <w:rPr>
          <w:rFonts w:ascii="宋体" w:hAnsi="宋体" w:hint="eastAsia"/>
          <w:noProof/>
          <w:sz w:val="28"/>
          <w:szCs w:val="28"/>
        </w:rPr>
        <w:t>数据解析：将预处理后的脑电数据解析成人类可读的形式，例如电压或频率等。</w:t>
      </w:r>
      <w:r>
        <w:rPr>
          <w:rFonts w:ascii="宋体" w:hAnsi="宋体" w:hint="eastAsia"/>
          <w:noProof/>
          <w:sz w:val="28"/>
          <w:szCs w:val="28"/>
        </w:rPr>
        <w:t>采用</w:t>
      </w:r>
      <w:r w:rsidRPr="009064B8">
        <w:rPr>
          <w:rFonts w:ascii="宋体" w:hAnsi="宋体" w:hint="eastAsia"/>
          <w:noProof/>
          <w:sz w:val="28"/>
          <w:szCs w:val="28"/>
        </w:rPr>
        <w:t>ThinkGear的算法来处理脑电信号</w:t>
      </w:r>
      <w:r>
        <w:rPr>
          <w:rFonts w:ascii="宋体" w:hAnsi="宋体" w:hint="eastAsia"/>
          <w:noProof/>
          <w:sz w:val="28"/>
          <w:szCs w:val="28"/>
        </w:rPr>
        <w:t>，</w:t>
      </w:r>
      <w:r w:rsidRPr="009064B8">
        <w:rPr>
          <w:rFonts w:ascii="宋体" w:hAnsi="宋体" w:hint="eastAsia"/>
          <w:noProof/>
          <w:sz w:val="28"/>
          <w:szCs w:val="28"/>
        </w:rPr>
        <w:t>使用滤波和去噪等方法来提高信号质量，并将数据解析成特定格式。</w:t>
      </w:r>
    </w:p>
    <w:p w14:paraId="3300DFEC" w14:textId="22D05B72" w:rsidR="009064B8" w:rsidRPr="009064B8" w:rsidRDefault="009064B8" w:rsidP="009064B8">
      <w:pPr>
        <w:ind w:left="420" w:firstLine="420"/>
        <w:jc w:val="left"/>
        <w:rPr>
          <w:rFonts w:ascii="宋体" w:hAnsi="宋体"/>
          <w:noProof/>
          <w:sz w:val="28"/>
          <w:szCs w:val="28"/>
        </w:rPr>
      </w:pPr>
      <w:r w:rsidRPr="009064B8">
        <w:rPr>
          <w:rFonts w:ascii="宋体" w:hAnsi="宋体" w:hint="eastAsia"/>
          <w:noProof/>
          <w:sz w:val="28"/>
          <w:szCs w:val="28"/>
        </w:rPr>
        <w:t>数据传输：将解析后的数据通过传输协议传输到与之连接的应用程序中。</w:t>
      </w:r>
      <w:r>
        <w:rPr>
          <w:rFonts w:ascii="宋体" w:hAnsi="宋体" w:hint="eastAsia"/>
          <w:noProof/>
          <w:sz w:val="28"/>
          <w:szCs w:val="28"/>
        </w:rPr>
        <w:t>需要</w:t>
      </w:r>
      <w:r w:rsidRPr="009064B8">
        <w:rPr>
          <w:rFonts w:ascii="宋体" w:hAnsi="宋体" w:hint="eastAsia"/>
          <w:noProof/>
          <w:sz w:val="28"/>
          <w:szCs w:val="28"/>
        </w:rPr>
        <w:t>包含数据帧头部、数据负载和校验和等信息。</w:t>
      </w:r>
    </w:p>
    <w:p w14:paraId="31E5A063" w14:textId="2C0DF549" w:rsidR="009064B8" w:rsidRPr="009064B8" w:rsidRDefault="009064B8" w:rsidP="009064B8">
      <w:pPr>
        <w:ind w:left="420" w:firstLine="420"/>
        <w:jc w:val="left"/>
        <w:rPr>
          <w:rFonts w:ascii="宋体" w:hAnsi="宋体"/>
          <w:noProof/>
          <w:sz w:val="28"/>
          <w:szCs w:val="28"/>
        </w:rPr>
      </w:pPr>
      <w:r w:rsidRPr="009064B8">
        <w:rPr>
          <w:rFonts w:ascii="宋体" w:hAnsi="宋体" w:hint="eastAsia"/>
          <w:noProof/>
          <w:sz w:val="28"/>
          <w:szCs w:val="28"/>
        </w:rPr>
        <w:t>数据处理：在应用程序中对脑电数据进行进一步的处理和分析</w:t>
      </w:r>
      <w:r>
        <w:rPr>
          <w:rFonts w:ascii="宋体" w:hAnsi="宋体" w:hint="eastAsia"/>
          <w:noProof/>
          <w:sz w:val="28"/>
          <w:szCs w:val="28"/>
        </w:rPr>
        <w:t>。</w:t>
      </w:r>
      <w:r w:rsidRPr="009064B8">
        <w:rPr>
          <w:rFonts w:ascii="宋体" w:hAnsi="宋体" w:hint="eastAsia"/>
          <w:noProof/>
          <w:sz w:val="28"/>
          <w:szCs w:val="28"/>
        </w:rPr>
        <w:t>基于脑电数据进行分类和分析</w:t>
      </w:r>
      <w:r>
        <w:rPr>
          <w:rFonts w:ascii="宋体" w:hAnsi="宋体" w:hint="eastAsia"/>
          <w:noProof/>
          <w:sz w:val="28"/>
          <w:szCs w:val="28"/>
        </w:rPr>
        <w:t>，</w:t>
      </w:r>
      <w:r w:rsidRPr="009064B8">
        <w:rPr>
          <w:rFonts w:ascii="宋体" w:hAnsi="宋体" w:hint="eastAsia"/>
          <w:noProof/>
          <w:sz w:val="28"/>
          <w:szCs w:val="28"/>
        </w:rPr>
        <w:t>提供一些预设的分类器和算法，如专注度和放松度的分类器、眨眼检测算法等。</w:t>
      </w:r>
    </w:p>
    <w:p w14:paraId="17276FAC" w14:textId="7B804049" w:rsidR="00A02EA3" w:rsidRPr="007E58F5" w:rsidRDefault="009064B8" w:rsidP="009064B8">
      <w:pPr>
        <w:ind w:left="420" w:firstLine="420"/>
        <w:jc w:val="left"/>
        <w:rPr>
          <w:rFonts w:ascii="宋体" w:hAnsi="宋体"/>
          <w:noProof/>
          <w:sz w:val="28"/>
          <w:szCs w:val="28"/>
        </w:rPr>
      </w:pPr>
      <w:r w:rsidRPr="009064B8">
        <w:rPr>
          <w:rFonts w:ascii="宋体" w:hAnsi="宋体" w:hint="eastAsia"/>
          <w:noProof/>
          <w:sz w:val="28"/>
          <w:szCs w:val="28"/>
        </w:rPr>
        <w:t>反馈与应用：根据需求，将分析结果以特定方式呈现给用户，例如通过声音、图像、振动等方式进行反馈。此外，还可以将分析结果应用于其它软件或硬件设备中，例如游戏、医疗设备等。</w:t>
      </w:r>
      <w:r>
        <w:rPr>
          <w:rFonts w:ascii="宋体" w:hAnsi="宋体" w:hint="eastAsia"/>
          <w:noProof/>
          <w:sz w:val="28"/>
          <w:szCs w:val="28"/>
        </w:rPr>
        <w:t>此外，我们还可以去使用neurosky的A</w:t>
      </w:r>
      <w:r>
        <w:rPr>
          <w:rFonts w:ascii="宋体" w:hAnsi="宋体"/>
          <w:noProof/>
          <w:sz w:val="28"/>
          <w:szCs w:val="28"/>
        </w:rPr>
        <w:t>PI</w:t>
      </w:r>
      <w:r>
        <w:rPr>
          <w:rFonts w:ascii="宋体" w:hAnsi="宋体" w:hint="eastAsia"/>
          <w:noProof/>
          <w:sz w:val="28"/>
          <w:szCs w:val="28"/>
        </w:rPr>
        <w:t>和相应的SDK，以达到我们的特定需求功能</w:t>
      </w:r>
    </w:p>
    <w:p w14:paraId="38D9F16B" w14:textId="77777777" w:rsidR="00A02EA3" w:rsidRPr="007E58F5" w:rsidRDefault="00A02EA3" w:rsidP="009064B8">
      <w:pPr>
        <w:jc w:val="left"/>
        <w:rPr>
          <w:rFonts w:ascii="宋体" w:hAnsi="宋体"/>
          <w:sz w:val="28"/>
          <w:szCs w:val="28"/>
        </w:rPr>
      </w:pPr>
    </w:p>
    <w:p w14:paraId="1C0F7269" w14:textId="77777777" w:rsidR="00A02EA3" w:rsidRPr="007E58F5" w:rsidRDefault="0092511B">
      <w:pPr>
        <w:ind w:left="420" w:firstLine="420"/>
        <w:jc w:val="left"/>
        <w:rPr>
          <w:rFonts w:ascii="宋体" w:hAnsi="宋体"/>
          <w:sz w:val="28"/>
          <w:szCs w:val="28"/>
        </w:rPr>
      </w:pPr>
      <w:r w:rsidRPr="007E58F5">
        <w:rPr>
          <w:rFonts w:ascii="宋体" w:hAnsi="宋体"/>
          <w:noProof/>
          <w:sz w:val="28"/>
          <w:szCs w:val="28"/>
        </w:rPr>
        <w:lastRenderedPageBreak/>
        <mc:AlternateContent>
          <mc:Choice Requires="wps">
            <w:drawing>
              <wp:anchor distT="0" distB="0" distL="114300" distR="114300" simplePos="0" relativeHeight="251722752" behindDoc="0" locked="0" layoutInCell="1" allowOverlap="1" wp14:anchorId="3183E307" wp14:editId="2BA945A2">
                <wp:simplePos x="0" y="0"/>
                <wp:positionH relativeFrom="column">
                  <wp:posOffset>72390</wp:posOffset>
                </wp:positionH>
                <wp:positionV relativeFrom="paragraph">
                  <wp:posOffset>141605</wp:posOffset>
                </wp:positionV>
                <wp:extent cx="5427980" cy="2527300"/>
                <wp:effectExtent l="4445" t="4445" r="15875" b="8255"/>
                <wp:wrapNone/>
                <wp:docPr id="219" name="矩形 533"/>
                <wp:cNvGraphicFramePr/>
                <a:graphic xmlns:a="http://schemas.openxmlformats.org/drawingml/2006/main">
                  <a:graphicData uri="http://schemas.microsoft.com/office/word/2010/wordprocessingShape">
                    <wps:wsp>
                      <wps:cNvSpPr/>
                      <wps:spPr>
                        <a:xfrm>
                          <a:off x="0" y="0"/>
                          <a:ext cx="5427980" cy="252730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6C857306" w14:textId="1E9F6827" w:rsidR="00A02EA3" w:rsidRDefault="0092511B">
                            <w:pPr>
                              <w:rPr>
                                <w:color w:val="17365D"/>
                                <w:sz w:val="28"/>
                                <w:szCs w:val="36"/>
                              </w:rPr>
                            </w:pPr>
                            <w:r>
                              <w:rPr>
                                <w:rFonts w:hint="eastAsia"/>
                              </w:rPr>
                              <w:t xml:space="preserve"> </w:t>
                            </w:r>
                            <w:r w:rsidR="00962A4D" w:rsidRPr="00962A4D">
                              <w:rPr>
                                <w:noProof/>
                              </w:rPr>
                              <w:drawing>
                                <wp:inline distT="0" distB="0" distL="0" distR="0" wp14:anchorId="69328363" wp14:editId="51E75A5C">
                                  <wp:extent cx="1645920" cy="2426970"/>
                                  <wp:effectExtent l="0" t="0" r="0" b="0"/>
                                  <wp:docPr id="81936" name="图片 1" descr="电脑萤幕画面&#10;&#10;描述已自动生成">
                                    <a:extLst xmlns:a="http://schemas.openxmlformats.org/drawingml/2006/main">
                                      <a:ext uri="{FF2B5EF4-FFF2-40B4-BE49-F238E27FC236}">
                                        <a16:creationId xmlns:a16="http://schemas.microsoft.com/office/drawing/2014/main" id="{0A1CC1A1-8047-6FC6-CAAF-FC010ABA4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6" name="图片 1" descr="电脑萤幕画面&#10;&#10;描述已自动生成">
                                            <a:extLst>
                                              <a:ext uri="{FF2B5EF4-FFF2-40B4-BE49-F238E27FC236}">
                                                <a16:creationId xmlns:a16="http://schemas.microsoft.com/office/drawing/2014/main" id="{0A1CC1A1-8047-6FC6-CAAF-FC010ABA44AD}"/>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5920" cy="2426970"/>
                                          </a:xfrm>
                                          <a:prstGeom prst="rect">
                                            <a:avLst/>
                                          </a:prstGeom>
                                          <a:noFill/>
                                          <a:ln>
                                            <a:noFill/>
                                          </a:ln>
                                        </pic:spPr>
                                      </pic:pic>
                                    </a:graphicData>
                                  </a:graphic>
                                </wp:inline>
                              </w:drawing>
                            </w:r>
                            <w:r w:rsidR="00962A4D" w:rsidRPr="00962A4D">
                              <w:rPr>
                                <w:noProof/>
                              </w:rPr>
                              <w:t xml:space="preserve"> </w:t>
                            </w:r>
                            <w:r w:rsidR="00962A4D" w:rsidRPr="00962A4D">
                              <w:rPr>
                                <w:noProof/>
                              </w:rPr>
                              <w:drawing>
                                <wp:inline distT="0" distB="0" distL="0" distR="0" wp14:anchorId="0F46E83D" wp14:editId="2E4816CC">
                                  <wp:extent cx="2213610" cy="2426970"/>
                                  <wp:effectExtent l="0" t="0" r="0" b="0"/>
                                  <wp:docPr id="431119273" name="图片 431119273" descr="图表, 直方图&#10;&#10;描述已自动生成">
                                    <a:extLst xmlns:a="http://schemas.openxmlformats.org/drawingml/2006/main">
                                      <a:ext uri="{FF2B5EF4-FFF2-40B4-BE49-F238E27FC236}">
                                        <a16:creationId xmlns:a16="http://schemas.microsoft.com/office/drawing/2014/main" id="{64C3E132-9C26-ECE3-686A-18AD2E0A39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 name="图片 17" descr="图表, 直方图&#10;&#10;描述已自动生成">
                                            <a:extLst>
                                              <a:ext uri="{FF2B5EF4-FFF2-40B4-BE49-F238E27FC236}">
                                                <a16:creationId xmlns:a16="http://schemas.microsoft.com/office/drawing/2014/main" id="{64C3E132-9C26-ECE3-686A-18AD2E0A39AD}"/>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3610" cy="2426970"/>
                                          </a:xfrm>
                                          <a:prstGeom prst="rect">
                                            <a:avLst/>
                                          </a:prstGeom>
                                          <a:noFill/>
                                          <a:ln>
                                            <a:noFill/>
                                          </a:ln>
                                        </pic:spPr>
                                      </pic:pic>
                                    </a:graphicData>
                                  </a:graphic>
                                </wp:inline>
                              </w:drawing>
                            </w:r>
                          </w:p>
                          <w:p w14:paraId="569AA212" w14:textId="77777777" w:rsidR="00A02EA3" w:rsidRDefault="00A02EA3">
                            <w:pPr>
                              <w:rPr>
                                <w:color w:val="17365D"/>
                                <w:sz w:val="28"/>
                                <w:szCs w:val="36"/>
                              </w:rPr>
                            </w:pPr>
                          </w:p>
                          <w:p w14:paraId="054864E2" w14:textId="77777777" w:rsidR="00A02EA3" w:rsidRDefault="00A02EA3">
                            <w:pPr>
                              <w:jc w:val="center"/>
                              <w:rPr>
                                <w:color w:val="17365D"/>
                                <w:sz w:val="28"/>
                                <w:szCs w:val="36"/>
                              </w:rPr>
                            </w:pPr>
                          </w:p>
                          <w:p w14:paraId="4552EB7F" w14:textId="77777777" w:rsidR="00A02EA3" w:rsidRDefault="00A02EA3">
                            <w:pPr>
                              <w:jc w:val="center"/>
                              <w:rPr>
                                <w:color w:val="17365D"/>
                                <w:sz w:val="28"/>
                                <w:szCs w:val="36"/>
                              </w:rPr>
                            </w:pPr>
                          </w:p>
                        </w:txbxContent>
                      </wps:txbx>
                      <wps:bodyPr vert="horz" wrap="square" anchor="t" upright="1"/>
                    </wps:wsp>
                  </a:graphicData>
                </a:graphic>
              </wp:anchor>
            </w:drawing>
          </mc:Choice>
          <mc:Fallback>
            <w:pict>
              <v:rect w14:anchorId="3183E307" id="_x0000_s1034" style="position:absolute;left:0;text-align:left;margin-left:5.7pt;margin-top:11.15pt;width:427.4pt;height:199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" strokecolor="#d9d9d9">
                <v:textbox>
                  <w:txbxContent>
                    <w:p w14:paraId="6C857306" w14:textId="1E9F6827" w:rsidR="00A02EA3" w:rsidRDefault="0092511B">
                      <w:pPr>
                        <w:rPr>
                          <w:color w:val="17365D"/>
                          <w:sz w:val="28"/>
                          <w:szCs w:val="36"/>
                        </w:rPr>
                      </w:pPr>
                      <w:r>
                        <w:rPr>
                          <w:rFonts w:hint="eastAsia"/>
                        </w:rPr>
                        <w:t xml:space="preserve"> </w:t>
                      </w:r>
                      <w:r w:rsidR="00962A4D" w:rsidRPr="00962A4D">
                        <w:rPr>
                          <w:noProof/>
                        </w:rPr>
                        <w:drawing>
                          <wp:inline distT="0" distB="0" distL="0" distR="0" wp14:anchorId="69328363" wp14:editId="51E75A5C">
                            <wp:extent cx="1645920" cy="2426970"/>
                            <wp:effectExtent l="0" t="0" r="0" b="0"/>
                            <wp:docPr id="81936" name="图片 1" descr="电脑萤幕画面&#10;&#10;描述已自动生成">
                              <a:extLst xmlns:a="http://schemas.openxmlformats.org/drawingml/2006/main">
                                <a:ext uri="{FF2B5EF4-FFF2-40B4-BE49-F238E27FC236}">
                                  <a16:creationId xmlns:a16="http://schemas.microsoft.com/office/drawing/2014/main" id="{0A1CC1A1-8047-6FC6-CAAF-FC010ABA4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6" name="图片 1" descr="电脑萤幕画面&#10;&#10;描述已自动生成">
                                      <a:extLst>
                                        <a:ext uri="{FF2B5EF4-FFF2-40B4-BE49-F238E27FC236}">
                                          <a16:creationId xmlns:a16="http://schemas.microsoft.com/office/drawing/2014/main" id="{0A1CC1A1-8047-6FC6-CAAF-FC010ABA44AD}"/>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5920" cy="2426970"/>
                                    </a:xfrm>
                                    <a:prstGeom prst="rect">
                                      <a:avLst/>
                                    </a:prstGeom>
                                    <a:noFill/>
                                    <a:ln>
                                      <a:noFill/>
                                    </a:ln>
                                  </pic:spPr>
                                </pic:pic>
                              </a:graphicData>
                            </a:graphic>
                          </wp:inline>
                        </w:drawing>
                      </w:r>
                      <w:r w:rsidR="00962A4D" w:rsidRPr="00962A4D">
                        <w:rPr>
                          <w:noProof/>
                        </w:rPr>
                        <w:t xml:space="preserve"> </w:t>
                      </w:r>
                      <w:r w:rsidR="00962A4D" w:rsidRPr="00962A4D">
                        <w:rPr>
                          <w:noProof/>
                        </w:rPr>
                        <w:drawing>
                          <wp:inline distT="0" distB="0" distL="0" distR="0" wp14:anchorId="0F46E83D" wp14:editId="2E4816CC">
                            <wp:extent cx="2213610" cy="2426970"/>
                            <wp:effectExtent l="0" t="0" r="0" b="0"/>
                            <wp:docPr id="431119273" name="图片 431119273" descr="图表, 直方图&#10;&#10;描述已自动生成">
                              <a:extLst xmlns:a="http://schemas.openxmlformats.org/drawingml/2006/main">
                                <a:ext uri="{FF2B5EF4-FFF2-40B4-BE49-F238E27FC236}">
                                  <a16:creationId xmlns:a16="http://schemas.microsoft.com/office/drawing/2014/main" id="{64C3E132-9C26-ECE3-686A-18AD2E0A39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 name="图片 17" descr="图表, 直方图&#10;&#10;描述已自动生成">
                                      <a:extLst>
                                        <a:ext uri="{FF2B5EF4-FFF2-40B4-BE49-F238E27FC236}">
                                          <a16:creationId xmlns:a16="http://schemas.microsoft.com/office/drawing/2014/main" id="{64C3E132-9C26-ECE3-686A-18AD2E0A39AD}"/>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3610" cy="2426970"/>
                                    </a:xfrm>
                                    <a:prstGeom prst="rect">
                                      <a:avLst/>
                                    </a:prstGeom>
                                    <a:noFill/>
                                    <a:ln>
                                      <a:noFill/>
                                    </a:ln>
                                  </pic:spPr>
                                </pic:pic>
                              </a:graphicData>
                            </a:graphic>
                          </wp:inline>
                        </w:drawing>
                      </w:r>
                    </w:p>
                    <w:p w14:paraId="569AA212" w14:textId="77777777" w:rsidR="00A02EA3" w:rsidRDefault="00A02EA3">
                      <w:pPr>
                        <w:rPr>
                          <w:color w:val="17365D"/>
                          <w:sz w:val="28"/>
                          <w:szCs w:val="36"/>
                        </w:rPr>
                      </w:pPr>
                    </w:p>
                    <w:p w14:paraId="054864E2" w14:textId="77777777" w:rsidR="00A02EA3" w:rsidRDefault="00A02EA3">
                      <w:pPr>
                        <w:jc w:val="center"/>
                        <w:rPr>
                          <w:color w:val="17365D"/>
                          <w:sz w:val="28"/>
                          <w:szCs w:val="36"/>
                        </w:rPr>
                      </w:pPr>
                    </w:p>
                    <w:p w14:paraId="4552EB7F" w14:textId="77777777" w:rsidR="00A02EA3" w:rsidRDefault="00A02EA3">
                      <w:pPr>
                        <w:jc w:val="center"/>
                        <w:rPr>
                          <w:color w:val="17365D"/>
                          <w:sz w:val="28"/>
                          <w:szCs w:val="36"/>
                        </w:rPr>
                      </w:pPr>
                    </w:p>
                  </w:txbxContent>
                </v:textbox>
              </v:rect>
            </w:pict>
          </mc:Fallback>
        </mc:AlternateContent>
      </w:r>
    </w:p>
    <w:p w14:paraId="17A4E623" w14:textId="77777777" w:rsidR="00A02EA3" w:rsidRPr="007E58F5" w:rsidRDefault="00A02EA3">
      <w:pPr>
        <w:ind w:left="420" w:firstLine="420"/>
        <w:jc w:val="left"/>
        <w:rPr>
          <w:rFonts w:ascii="宋体" w:hAnsi="宋体"/>
          <w:sz w:val="28"/>
          <w:szCs w:val="28"/>
        </w:rPr>
      </w:pPr>
    </w:p>
    <w:p w14:paraId="2C1D84D6" w14:textId="77777777" w:rsidR="00A02EA3" w:rsidRPr="007E58F5" w:rsidRDefault="00A02EA3">
      <w:pPr>
        <w:ind w:left="420" w:firstLine="420"/>
        <w:jc w:val="left"/>
        <w:rPr>
          <w:rFonts w:ascii="宋体" w:hAnsi="宋体"/>
          <w:sz w:val="28"/>
          <w:szCs w:val="28"/>
        </w:rPr>
      </w:pPr>
    </w:p>
    <w:p w14:paraId="0F3F0592" w14:textId="77777777" w:rsidR="00A02EA3" w:rsidRPr="007E58F5" w:rsidRDefault="00A02EA3">
      <w:pPr>
        <w:ind w:left="420" w:firstLine="420"/>
        <w:jc w:val="left"/>
        <w:rPr>
          <w:rFonts w:ascii="宋体" w:hAnsi="宋体"/>
          <w:sz w:val="28"/>
          <w:szCs w:val="28"/>
        </w:rPr>
      </w:pPr>
    </w:p>
    <w:p w14:paraId="7FC57120" w14:textId="77777777" w:rsidR="00A02EA3" w:rsidRPr="007E58F5" w:rsidRDefault="00A02EA3">
      <w:pPr>
        <w:ind w:left="420" w:firstLine="420"/>
        <w:jc w:val="left"/>
        <w:rPr>
          <w:rFonts w:ascii="宋体" w:hAnsi="宋体"/>
          <w:sz w:val="28"/>
          <w:szCs w:val="28"/>
        </w:rPr>
      </w:pPr>
    </w:p>
    <w:p w14:paraId="5491D694" w14:textId="77777777" w:rsidR="00A02EA3" w:rsidRPr="007E58F5" w:rsidRDefault="00A02EA3">
      <w:pPr>
        <w:ind w:left="420" w:firstLine="420"/>
        <w:jc w:val="left"/>
        <w:rPr>
          <w:rFonts w:ascii="宋体" w:hAnsi="宋体"/>
          <w:sz w:val="28"/>
          <w:szCs w:val="28"/>
        </w:rPr>
      </w:pPr>
    </w:p>
    <w:p w14:paraId="79E1D2A4" w14:textId="77777777" w:rsidR="00A02EA3" w:rsidRPr="007E58F5" w:rsidRDefault="00A02EA3">
      <w:pPr>
        <w:ind w:left="420" w:firstLine="420"/>
        <w:jc w:val="left"/>
        <w:rPr>
          <w:rFonts w:ascii="宋体" w:hAnsi="宋体"/>
          <w:sz w:val="28"/>
          <w:szCs w:val="28"/>
        </w:rPr>
      </w:pPr>
    </w:p>
    <w:p w14:paraId="6059334B" w14:textId="77777777" w:rsidR="00A02EA3" w:rsidRPr="007E58F5" w:rsidRDefault="00A02EA3" w:rsidP="00962A4D">
      <w:pPr>
        <w:jc w:val="left"/>
        <w:rPr>
          <w:rFonts w:ascii="宋体" w:hAnsi="宋体"/>
          <w:sz w:val="28"/>
          <w:szCs w:val="28"/>
        </w:rPr>
      </w:pPr>
    </w:p>
    <w:p w14:paraId="5911BF21" w14:textId="77777777" w:rsidR="00A02EA3" w:rsidRPr="007E58F5" w:rsidRDefault="0092511B">
      <w:pPr>
        <w:jc w:val="left"/>
        <w:rPr>
          <w:rFonts w:ascii="宋体" w:hAnsi="宋体"/>
          <w:sz w:val="28"/>
          <w:szCs w:val="28"/>
        </w:rPr>
      </w:pPr>
      <w:r w:rsidRPr="007E58F5">
        <w:rPr>
          <w:rFonts w:ascii="宋体" w:hAnsi="宋体"/>
          <w:noProof/>
          <w:sz w:val="28"/>
          <w:szCs w:val="28"/>
        </w:rPr>
        <mc:AlternateContent>
          <mc:Choice Requires="wps">
            <w:drawing>
              <wp:anchor distT="0" distB="0" distL="114300" distR="114300" simplePos="0" relativeHeight="251723776" behindDoc="0" locked="0" layoutInCell="1" allowOverlap="1" wp14:anchorId="17E11346" wp14:editId="30AD197B">
                <wp:simplePos x="0" y="0"/>
                <wp:positionH relativeFrom="column">
                  <wp:posOffset>63500</wp:posOffset>
                </wp:positionH>
                <wp:positionV relativeFrom="paragraph">
                  <wp:posOffset>178435</wp:posOffset>
                </wp:positionV>
                <wp:extent cx="5427980" cy="2527300"/>
                <wp:effectExtent l="4445" t="4445" r="15875" b="8255"/>
                <wp:wrapNone/>
                <wp:docPr id="223" name="矩形 533"/>
                <wp:cNvGraphicFramePr/>
                <a:graphic xmlns:a="http://schemas.openxmlformats.org/drawingml/2006/main">
                  <a:graphicData uri="http://schemas.microsoft.com/office/word/2010/wordprocessingShape">
                    <wps:wsp>
                      <wps:cNvSpPr/>
                      <wps:spPr>
                        <a:xfrm>
                          <a:off x="0" y="0"/>
                          <a:ext cx="5427980" cy="252730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2C8FBF71" w14:textId="6BD64112" w:rsidR="00A02EA3" w:rsidRDefault="0092511B">
                            <w:pPr>
                              <w:rPr>
                                <w:color w:val="17365D"/>
                                <w:sz w:val="28"/>
                                <w:szCs w:val="36"/>
                              </w:rPr>
                            </w:pPr>
                            <w:r>
                              <w:rPr>
                                <w:rFonts w:hint="eastAsia"/>
                              </w:rPr>
                              <w:t xml:space="preserve"> </w:t>
                            </w:r>
                            <w:r w:rsidR="00962A4D">
                              <w:rPr>
                                <w:noProof/>
                              </w:rPr>
                              <w:drawing>
                                <wp:inline distT="0" distB="0" distL="0" distR="0" wp14:anchorId="158B34F5" wp14:editId="7886B88F">
                                  <wp:extent cx="5236210" cy="1899920"/>
                                  <wp:effectExtent l="0" t="0" r="2540" b="5080"/>
                                  <wp:docPr id="473000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0844" name=""/>
                                          <pic:cNvPicPr/>
                                        </pic:nvPicPr>
                                        <pic:blipFill>
                                          <a:blip r:embed="rId20"/>
                                          <a:stretch>
                                            <a:fillRect/>
                                          </a:stretch>
                                        </pic:blipFill>
                                        <pic:spPr>
                                          <a:xfrm>
                                            <a:off x="0" y="0"/>
                                            <a:ext cx="5236210" cy="1899920"/>
                                          </a:xfrm>
                                          <a:prstGeom prst="rect">
                                            <a:avLst/>
                                          </a:prstGeom>
                                        </pic:spPr>
                                      </pic:pic>
                                    </a:graphicData>
                                  </a:graphic>
                                </wp:inline>
                              </w:drawing>
                            </w:r>
                          </w:p>
                          <w:p w14:paraId="21B01783" w14:textId="77777777" w:rsidR="00A02EA3" w:rsidRDefault="00A02EA3">
                            <w:pPr>
                              <w:rPr>
                                <w:color w:val="17365D"/>
                                <w:sz w:val="28"/>
                                <w:szCs w:val="36"/>
                              </w:rPr>
                            </w:pPr>
                          </w:p>
                          <w:p w14:paraId="7B82BEAC" w14:textId="77777777" w:rsidR="00A02EA3" w:rsidRDefault="00A02EA3">
                            <w:pPr>
                              <w:jc w:val="center"/>
                              <w:rPr>
                                <w:color w:val="17365D"/>
                                <w:sz w:val="28"/>
                                <w:szCs w:val="36"/>
                              </w:rPr>
                            </w:pPr>
                          </w:p>
                          <w:p w14:paraId="61D9D4A1" w14:textId="77777777" w:rsidR="00A02EA3" w:rsidRDefault="00A02EA3">
                            <w:pPr>
                              <w:jc w:val="center"/>
                              <w:rPr>
                                <w:color w:val="17365D"/>
                                <w:sz w:val="28"/>
                                <w:szCs w:val="36"/>
                              </w:rPr>
                            </w:pPr>
                          </w:p>
                        </w:txbxContent>
                      </wps:txbx>
                      <wps:bodyPr vert="horz" wrap="square" anchor="t" upright="1"/>
                    </wps:wsp>
                  </a:graphicData>
                </a:graphic>
              </wp:anchor>
            </w:drawing>
          </mc:Choice>
          <mc:Fallback>
            <w:pict>
              <v:rect w14:anchorId="17E11346" id="_x0000_s1035" style="position:absolute;margin-left:5pt;margin-top:14.05pt;width:427.4pt;height:199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" strokecolor="#d9d9d9">
                <v:textbox>
                  <w:txbxContent>
                    <w:p w14:paraId="2C8FBF71" w14:textId="6BD64112" w:rsidR="00A02EA3" w:rsidRDefault="0092511B">
                      <w:pPr>
                        <w:rPr>
                          <w:color w:val="17365D"/>
                          <w:sz w:val="28"/>
                          <w:szCs w:val="36"/>
                        </w:rPr>
                      </w:pPr>
                      <w:r>
                        <w:rPr>
                          <w:rFonts w:hint="eastAsia"/>
                        </w:rPr>
                        <w:t xml:space="preserve"> </w:t>
                      </w:r>
                      <w:r w:rsidR="00962A4D">
                        <w:rPr>
                          <w:noProof/>
                        </w:rPr>
                        <w:drawing>
                          <wp:inline distT="0" distB="0" distL="0" distR="0" wp14:anchorId="158B34F5" wp14:editId="7886B88F">
                            <wp:extent cx="5236210" cy="1899920"/>
                            <wp:effectExtent l="0" t="0" r="2540" b="5080"/>
                            <wp:docPr id="473000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0844" name=""/>
                                    <pic:cNvPicPr/>
                                  </pic:nvPicPr>
                                  <pic:blipFill>
                                    <a:blip r:embed="rId20"/>
                                    <a:stretch>
                                      <a:fillRect/>
                                    </a:stretch>
                                  </pic:blipFill>
                                  <pic:spPr>
                                    <a:xfrm>
                                      <a:off x="0" y="0"/>
                                      <a:ext cx="5236210" cy="1899920"/>
                                    </a:xfrm>
                                    <a:prstGeom prst="rect">
                                      <a:avLst/>
                                    </a:prstGeom>
                                  </pic:spPr>
                                </pic:pic>
                              </a:graphicData>
                            </a:graphic>
                          </wp:inline>
                        </w:drawing>
                      </w:r>
                    </w:p>
                    <w:p w14:paraId="21B01783" w14:textId="77777777" w:rsidR="00A02EA3" w:rsidRDefault="00A02EA3">
                      <w:pPr>
                        <w:rPr>
                          <w:color w:val="17365D"/>
                          <w:sz w:val="28"/>
                          <w:szCs w:val="36"/>
                        </w:rPr>
                      </w:pPr>
                    </w:p>
                    <w:p w14:paraId="7B82BEAC" w14:textId="77777777" w:rsidR="00A02EA3" w:rsidRDefault="00A02EA3">
                      <w:pPr>
                        <w:jc w:val="center"/>
                        <w:rPr>
                          <w:color w:val="17365D"/>
                          <w:sz w:val="28"/>
                          <w:szCs w:val="36"/>
                        </w:rPr>
                      </w:pPr>
                    </w:p>
                    <w:p w14:paraId="61D9D4A1" w14:textId="77777777" w:rsidR="00A02EA3" w:rsidRDefault="00A02EA3">
                      <w:pPr>
                        <w:jc w:val="center"/>
                        <w:rPr>
                          <w:color w:val="17365D"/>
                          <w:sz w:val="28"/>
                          <w:szCs w:val="36"/>
                        </w:rPr>
                      </w:pPr>
                    </w:p>
                  </w:txbxContent>
                </v:textbox>
              </v:rect>
            </w:pict>
          </mc:Fallback>
        </mc:AlternateContent>
      </w:r>
    </w:p>
    <w:p w14:paraId="18DE41A3" w14:textId="77777777" w:rsidR="00A02EA3" w:rsidRPr="007E58F5" w:rsidRDefault="00A02EA3">
      <w:pPr>
        <w:ind w:left="420" w:firstLine="420"/>
        <w:jc w:val="left"/>
        <w:rPr>
          <w:rFonts w:ascii="宋体" w:hAnsi="宋体"/>
          <w:sz w:val="28"/>
          <w:szCs w:val="28"/>
        </w:rPr>
      </w:pPr>
    </w:p>
    <w:p w14:paraId="2188CC3B" w14:textId="77777777" w:rsidR="00A02EA3" w:rsidRPr="007E58F5" w:rsidRDefault="00A02EA3">
      <w:pPr>
        <w:ind w:left="420" w:firstLine="420"/>
        <w:jc w:val="left"/>
        <w:rPr>
          <w:rFonts w:ascii="宋体" w:hAnsi="宋体"/>
          <w:sz w:val="28"/>
          <w:szCs w:val="28"/>
        </w:rPr>
      </w:pPr>
    </w:p>
    <w:p w14:paraId="180FA7E3" w14:textId="77777777" w:rsidR="00A02EA3" w:rsidRPr="007E58F5" w:rsidRDefault="00A02EA3">
      <w:pPr>
        <w:ind w:left="420" w:firstLine="420"/>
        <w:jc w:val="left"/>
        <w:rPr>
          <w:rFonts w:ascii="宋体" w:hAnsi="宋体"/>
          <w:sz w:val="28"/>
          <w:szCs w:val="28"/>
        </w:rPr>
      </w:pPr>
    </w:p>
    <w:p w14:paraId="2BA868A3" w14:textId="77777777" w:rsidR="00A02EA3" w:rsidRPr="007E58F5" w:rsidRDefault="00A02EA3">
      <w:pPr>
        <w:ind w:left="420" w:firstLine="420"/>
        <w:jc w:val="left"/>
        <w:rPr>
          <w:rFonts w:ascii="宋体" w:hAnsi="宋体"/>
          <w:sz w:val="28"/>
          <w:szCs w:val="28"/>
        </w:rPr>
      </w:pPr>
    </w:p>
    <w:p w14:paraId="76C2FF64" w14:textId="77777777" w:rsidR="00A02EA3" w:rsidRPr="007E58F5" w:rsidRDefault="00A02EA3">
      <w:pPr>
        <w:ind w:left="420" w:firstLine="420"/>
        <w:jc w:val="left"/>
        <w:rPr>
          <w:rFonts w:ascii="宋体" w:hAnsi="宋体"/>
          <w:sz w:val="28"/>
          <w:szCs w:val="28"/>
        </w:rPr>
      </w:pPr>
    </w:p>
    <w:p w14:paraId="4613B792" w14:textId="77777777" w:rsidR="00A02EA3" w:rsidRPr="007E58F5" w:rsidRDefault="00A02EA3" w:rsidP="00962A4D">
      <w:pPr>
        <w:jc w:val="left"/>
        <w:rPr>
          <w:rFonts w:ascii="宋体" w:hAnsi="宋体"/>
          <w:sz w:val="28"/>
          <w:szCs w:val="28"/>
        </w:rPr>
      </w:pPr>
    </w:p>
    <w:p w14:paraId="7D763B6B" w14:textId="77777777" w:rsidR="00A02EA3" w:rsidRPr="007E58F5" w:rsidRDefault="00A02EA3">
      <w:pPr>
        <w:ind w:left="420" w:firstLine="420"/>
        <w:jc w:val="left"/>
        <w:rPr>
          <w:rFonts w:ascii="宋体" w:hAnsi="宋体"/>
          <w:sz w:val="28"/>
          <w:szCs w:val="28"/>
        </w:rPr>
      </w:pPr>
    </w:p>
    <w:p w14:paraId="18C8FADA" w14:textId="77777777" w:rsidR="00A02EA3" w:rsidRPr="007E58F5" w:rsidRDefault="00A02EA3" w:rsidP="00910798">
      <w:pPr>
        <w:jc w:val="left"/>
        <w:rPr>
          <w:rFonts w:ascii="宋体" w:hAnsi="宋体"/>
          <w:sz w:val="28"/>
          <w:szCs w:val="28"/>
        </w:rPr>
      </w:pPr>
    </w:p>
    <w:p w14:paraId="714C305E" w14:textId="77777777" w:rsidR="00A02EA3" w:rsidRPr="007E58F5" w:rsidRDefault="0092511B">
      <w:pPr>
        <w:spacing w:line="360" w:lineRule="auto"/>
        <w:rPr>
          <w:rFonts w:ascii="宋体" w:hAnsi="宋体" w:cs="微软雅黑"/>
          <w:b/>
          <w:bCs/>
          <w:color w:val="1F497D"/>
          <w:kern w:val="1"/>
          <w:sz w:val="28"/>
          <w:szCs w:val="28"/>
        </w:rPr>
      </w:pPr>
      <w:bookmarkStart w:id="15" w:name="第三部分：商业模式及营销战略"/>
      <w:r w:rsidRPr="007E58F5">
        <w:rPr>
          <w:rFonts w:ascii="宋体" w:hAnsi="宋体" w:cs="微软雅黑" w:hint="eastAsia"/>
          <w:b/>
          <w:bCs/>
          <w:color w:val="1F497D"/>
          <w:kern w:val="1"/>
          <w:sz w:val="28"/>
          <w:szCs w:val="28"/>
        </w:rPr>
        <w:t>第三部分：商业模式及营销战略</w:t>
      </w:r>
    </w:p>
    <w:bookmarkEnd w:id="15"/>
    <w:p w14:paraId="12E888AD" w14:textId="77777777" w:rsidR="00A02EA3" w:rsidRPr="007E58F5" w:rsidRDefault="00A02EA3">
      <w:pPr>
        <w:spacing w:line="360" w:lineRule="auto"/>
        <w:rPr>
          <w:rFonts w:ascii="宋体" w:hAnsi="宋体" w:cs="微软雅黑"/>
          <w:b/>
          <w:bCs/>
          <w:color w:val="1F497D"/>
          <w:kern w:val="1"/>
          <w:sz w:val="28"/>
          <w:szCs w:val="28"/>
        </w:rPr>
      </w:pPr>
    </w:p>
    <w:p w14:paraId="7DD01881" w14:textId="77777777" w:rsidR="00A02EA3" w:rsidRPr="007E58F5" w:rsidRDefault="0092511B">
      <w:pPr>
        <w:spacing w:line="360" w:lineRule="auto"/>
        <w:ind w:firstLineChars="200" w:firstLine="560"/>
        <w:rPr>
          <w:rFonts w:ascii="宋体" w:hAnsi="宋体" w:cs="方正仿宋_GB2312"/>
          <w:kern w:val="1"/>
          <w:sz w:val="28"/>
          <w:szCs w:val="28"/>
        </w:rPr>
      </w:pPr>
      <w:r w:rsidRPr="007E58F5">
        <w:rPr>
          <w:rFonts w:ascii="宋体" w:hAnsi="宋体" w:cs="方正仿宋_GB2312" w:hint="eastAsia"/>
          <w:kern w:val="1"/>
          <w:sz w:val="28"/>
          <w:szCs w:val="28"/>
        </w:rPr>
        <w:t>一、商业模式</w:t>
      </w:r>
    </w:p>
    <w:p w14:paraId="33490DE4" w14:textId="77777777" w:rsidR="00A02EA3" w:rsidRPr="007E58F5" w:rsidRDefault="0092511B">
      <w:p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二、主要竞争对手分析</w:t>
      </w:r>
    </w:p>
    <w:p w14:paraId="14A6B594" w14:textId="77777777" w:rsidR="00A02EA3" w:rsidRPr="007E58F5" w:rsidRDefault="0092511B">
      <w:pPr>
        <w:numPr>
          <w:ilvl w:val="0"/>
          <w:numId w:val="13"/>
        </w:numPr>
        <w:spacing w:line="360" w:lineRule="auto"/>
        <w:ind w:left="840" w:firstLine="420"/>
        <w:rPr>
          <w:rFonts w:ascii="宋体" w:hAnsi="宋体" w:cs="仿宋_GB2312"/>
          <w:sz w:val="28"/>
          <w:szCs w:val="28"/>
        </w:rPr>
      </w:pPr>
      <w:r w:rsidRPr="007E58F5">
        <w:rPr>
          <w:rFonts w:ascii="宋体" w:hAnsi="宋体" w:cs="仿宋_GB2312" w:hint="eastAsia"/>
          <w:sz w:val="28"/>
          <w:szCs w:val="28"/>
        </w:rPr>
        <w:t>竞争对手分析模型</w:t>
      </w:r>
    </w:p>
    <w:p w14:paraId="5A90A8C2" w14:textId="77777777" w:rsidR="00A02EA3" w:rsidRPr="007E58F5" w:rsidRDefault="0092511B">
      <w:pPr>
        <w:numPr>
          <w:ilvl w:val="0"/>
          <w:numId w:val="13"/>
        </w:numPr>
        <w:spacing w:line="360" w:lineRule="auto"/>
        <w:ind w:left="840" w:firstLine="420"/>
        <w:rPr>
          <w:rFonts w:ascii="宋体" w:hAnsi="宋体" w:cs="仿宋_GB2312"/>
          <w:sz w:val="28"/>
          <w:szCs w:val="28"/>
        </w:rPr>
      </w:pPr>
      <w:r w:rsidRPr="007E58F5">
        <w:rPr>
          <w:rFonts w:ascii="宋体" w:hAnsi="宋体" w:cs="仿宋_GB2312" w:hint="eastAsia"/>
          <w:sz w:val="28"/>
          <w:szCs w:val="28"/>
        </w:rPr>
        <w:lastRenderedPageBreak/>
        <w:t>竞争对手分析对象</w:t>
      </w:r>
    </w:p>
    <w:p w14:paraId="7AA70AF1" w14:textId="77777777" w:rsidR="00A02EA3" w:rsidRPr="007E58F5" w:rsidRDefault="0092511B">
      <w:pPr>
        <w:numPr>
          <w:ilvl w:val="0"/>
          <w:numId w:val="13"/>
        </w:numPr>
        <w:spacing w:line="360" w:lineRule="auto"/>
        <w:ind w:left="840" w:firstLine="420"/>
        <w:rPr>
          <w:rFonts w:ascii="宋体" w:hAnsi="宋体" w:cs="仿宋_GB2312"/>
          <w:sz w:val="28"/>
          <w:szCs w:val="28"/>
        </w:rPr>
      </w:pPr>
      <w:r w:rsidRPr="007E58F5">
        <w:rPr>
          <w:rFonts w:ascii="宋体" w:hAnsi="宋体" w:cs="仿宋_GB2312" w:hint="eastAsia"/>
          <w:sz w:val="28"/>
          <w:szCs w:val="28"/>
        </w:rPr>
        <w:t>竞争对手情报来源</w:t>
      </w:r>
    </w:p>
    <w:p w14:paraId="755BB20A" w14:textId="77777777" w:rsidR="00A02EA3" w:rsidRPr="007E58F5" w:rsidRDefault="0092511B">
      <w:p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三、目标顾客</w:t>
      </w:r>
    </w:p>
    <w:p w14:paraId="59CA1873" w14:textId="77777777" w:rsidR="00A02EA3" w:rsidRPr="007E58F5" w:rsidRDefault="0092511B">
      <w:p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四、收入来源</w:t>
      </w:r>
    </w:p>
    <w:p w14:paraId="3918E67E" w14:textId="77777777" w:rsidR="00A02EA3" w:rsidRPr="007E58F5" w:rsidRDefault="0092511B">
      <w:p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五、目前项目存在的问题及规避计划</w:t>
      </w:r>
    </w:p>
    <w:p w14:paraId="0B4F4D23" w14:textId="77777777" w:rsidR="00A02EA3" w:rsidRPr="007E58F5" w:rsidRDefault="0092511B">
      <w:pPr>
        <w:numPr>
          <w:ilvl w:val="0"/>
          <w:numId w:val="14"/>
        </w:numPr>
        <w:spacing w:line="360" w:lineRule="auto"/>
        <w:ind w:left="840" w:firstLine="420"/>
        <w:rPr>
          <w:rFonts w:ascii="宋体" w:hAnsi="宋体" w:cs="仿宋_GB2312"/>
          <w:sz w:val="28"/>
          <w:szCs w:val="28"/>
        </w:rPr>
      </w:pPr>
      <w:r w:rsidRPr="007E58F5">
        <w:rPr>
          <w:rFonts w:ascii="宋体" w:hAnsi="宋体" w:cs="仿宋_GB2312" w:hint="eastAsia"/>
          <w:sz w:val="28"/>
          <w:szCs w:val="28"/>
        </w:rPr>
        <w:t>目前面临的问题</w:t>
      </w:r>
    </w:p>
    <w:p w14:paraId="7C4EF7A0" w14:textId="77777777" w:rsidR="00A02EA3" w:rsidRPr="007E58F5" w:rsidRDefault="0092511B">
      <w:pPr>
        <w:numPr>
          <w:ilvl w:val="0"/>
          <w:numId w:val="14"/>
        </w:numPr>
        <w:spacing w:line="360" w:lineRule="auto"/>
        <w:ind w:left="840" w:firstLine="420"/>
        <w:rPr>
          <w:rFonts w:ascii="宋体" w:hAnsi="宋体" w:cs="仿宋_GB2312"/>
          <w:sz w:val="28"/>
          <w:szCs w:val="28"/>
        </w:rPr>
      </w:pPr>
      <w:r w:rsidRPr="007E58F5">
        <w:rPr>
          <w:rFonts w:ascii="宋体" w:hAnsi="宋体" w:cs="仿宋_GB2312" w:hint="eastAsia"/>
          <w:sz w:val="28"/>
          <w:szCs w:val="28"/>
        </w:rPr>
        <w:t>规避计划</w:t>
      </w:r>
    </w:p>
    <w:p w14:paraId="7C7EB300" w14:textId="77777777" w:rsidR="00A02EA3" w:rsidRPr="007E58F5" w:rsidRDefault="0092511B">
      <w:p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六、市场调研分析</w:t>
      </w:r>
    </w:p>
    <w:p w14:paraId="23A60D33" w14:textId="77777777" w:rsidR="00A02EA3" w:rsidRPr="007E58F5" w:rsidRDefault="0092511B">
      <w:pPr>
        <w:numPr>
          <w:ilvl w:val="0"/>
          <w:numId w:val="15"/>
        </w:numPr>
        <w:spacing w:line="360" w:lineRule="auto"/>
        <w:ind w:left="840" w:firstLine="420"/>
        <w:rPr>
          <w:rFonts w:ascii="宋体" w:hAnsi="宋体" w:cs="仿宋_GB2312"/>
          <w:sz w:val="28"/>
          <w:szCs w:val="28"/>
        </w:rPr>
      </w:pPr>
      <w:r w:rsidRPr="007E58F5">
        <w:rPr>
          <w:rFonts w:ascii="宋体" w:hAnsi="宋体" w:cs="仿宋_GB2312" w:hint="eastAsia"/>
          <w:sz w:val="28"/>
          <w:szCs w:val="28"/>
        </w:rPr>
        <w:t>市场调研的内容</w:t>
      </w:r>
    </w:p>
    <w:p w14:paraId="34551D4B" w14:textId="77777777" w:rsidR="00A02EA3" w:rsidRPr="007E58F5" w:rsidRDefault="0092511B">
      <w:pPr>
        <w:numPr>
          <w:ilvl w:val="0"/>
          <w:numId w:val="15"/>
        </w:numPr>
        <w:spacing w:line="360" w:lineRule="auto"/>
        <w:ind w:left="840" w:firstLine="420"/>
        <w:rPr>
          <w:rFonts w:ascii="宋体" w:hAnsi="宋体" w:cs="仿宋_GB2312"/>
          <w:sz w:val="28"/>
          <w:szCs w:val="28"/>
        </w:rPr>
      </w:pPr>
      <w:r w:rsidRPr="007E58F5">
        <w:rPr>
          <w:rFonts w:ascii="宋体" w:hAnsi="宋体" w:cs="仿宋_GB2312" w:hint="eastAsia"/>
          <w:sz w:val="28"/>
          <w:szCs w:val="28"/>
        </w:rPr>
        <w:t>市场调研结果分析及市场预测</w:t>
      </w:r>
    </w:p>
    <w:p w14:paraId="40518FD3" w14:textId="77777777" w:rsidR="00A02EA3" w:rsidRPr="007E58F5" w:rsidRDefault="0092511B">
      <w:pPr>
        <w:spacing w:line="360" w:lineRule="auto"/>
        <w:ind w:leftChars="200" w:left="420" w:firstLineChars="100" w:firstLine="280"/>
        <w:rPr>
          <w:rFonts w:ascii="宋体" w:hAnsi="宋体" w:cs="仿宋_GB2312"/>
          <w:sz w:val="28"/>
          <w:szCs w:val="28"/>
        </w:rPr>
      </w:pPr>
      <w:r w:rsidRPr="007E58F5">
        <w:rPr>
          <w:rFonts w:ascii="宋体" w:hAnsi="宋体" w:cs="仿宋_GB2312" w:hint="eastAsia"/>
          <w:sz w:val="28"/>
          <w:szCs w:val="28"/>
        </w:rPr>
        <w:t>七、战略模式与发展湍流分析</w:t>
      </w:r>
    </w:p>
    <w:p w14:paraId="140779BB" w14:textId="77777777" w:rsidR="00A02EA3" w:rsidRPr="007E58F5" w:rsidRDefault="0092511B">
      <w:pPr>
        <w:spacing w:line="360" w:lineRule="auto"/>
        <w:ind w:leftChars="200" w:left="420" w:firstLineChars="100" w:firstLine="280"/>
        <w:rPr>
          <w:rFonts w:ascii="宋体" w:hAnsi="宋体" w:cs="仿宋_GB2312"/>
          <w:color w:val="3F3F3F"/>
          <w:kern w:val="1"/>
          <w:sz w:val="28"/>
          <w:szCs w:val="28"/>
        </w:rPr>
      </w:pPr>
      <w:r w:rsidRPr="007E58F5">
        <w:rPr>
          <w:rFonts w:ascii="宋体" w:hAnsi="宋体" w:cs="仿宋_GB2312" w:hint="eastAsia"/>
          <w:sz w:val="28"/>
          <w:szCs w:val="28"/>
        </w:rPr>
        <w:t>八、经营战略及价格战略</w:t>
      </w:r>
    </w:p>
    <w:p w14:paraId="7DD5B9DF" w14:textId="77777777" w:rsidR="00A02EA3" w:rsidRPr="007E58F5" w:rsidRDefault="0092511B">
      <w:pPr>
        <w:spacing w:line="360" w:lineRule="auto"/>
        <w:ind w:leftChars="200" w:left="420" w:firstLineChars="100" w:firstLine="280"/>
        <w:rPr>
          <w:rFonts w:ascii="宋体" w:hAnsi="宋体" w:cs="仿宋_GB2312"/>
          <w:color w:val="3F3F3F"/>
          <w:kern w:val="1"/>
          <w:sz w:val="28"/>
          <w:szCs w:val="28"/>
        </w:rPr>
      </w:pPr>
      <w:r w:rsidRPr="007E58F5">
        <w:rPr>
          <w:rFonts w:ascii="宋体" w:hAnsi="宋体" w:cs="仿宋_GB2312" w:hint="eastAsia"/>
          <w:sz w:val="28"/>
          <w:szCs w:val="28"/>
        </w:rPr>
        <w:t>九、推广战略</w:t>
      </w:r>
    </w:p>
    <w:p w14:paraId="0B489008" w14:textId="77777777" w:rsidR="00A02EA3" w:rsidRPr="007E58F5" w:rsidRDefault="00A02EA3">
      <w:pPr>
        <w:jc w:val="left"/>
        <w:rPr>
          <w:rFonts w:ascii="宋体" w:hAnsi="宋体" w:cs="仿宋_GB2312"/>
          <w:color w:val="3F3F3F"/>
          <w:kern w:val="1"/>
          <w:sz w:val="28"/>
          <w:szCs w:val="28"/>
        </w:rPr>
      </w:pPr>
    </w:p>
    <w:p w14:paraId="79CA4BA9" w14:textId="77777777" w:rsidR="00A02EA3" w:rsidRPr="007E58F5" w:rsidRDefault="00A02EA3">
      <w:pPr>
        <w:jc w:val="left"/>
        <w:rPr>
          <w:rFonts w:ascii="宋体" w:hAnsi="宋体" w:cs="微软雅黑"/>
          <w:b/>
          <w:bCs/>
          <w:color w:val="1F497D"/>
          <w:kern w:val="1"/>
          <w:sz w:val="28"/>
          <w:szCs w:val="28"/>
        </w:rPr>
      </w:pPr>
    </w:p>
    <w:p w14:paraId="60C57A8B" w14:textId="77777777" w:rsidR="00A02EA3" w:rsidRPr="007E58F5" w:rsidRDefault="0092511B">
      <w:pPr>
        <w:numPr>
          <w:ilvl w:val="0"/>
          <w:numId w:val="16"/>
        </w:numPr>
        <w:jc w:val="left"/>
        <w:rPr>
          <w:rFonts w:ascii="宋体" w:hAnsi="宋体" w:cs="微软雅黑"/>
          <w:b/>
          <w:bCs/>
          <w:color w:val="1F497D"/>
          <w:kern w:val="1"/>
          <w:sz w:val="28"/>
          <w:szCs w:val="28"/>
        </w:rPr>
      </w:pPr>
      <w:bookmarkStart w:id="16" w:name="一、商业模式"/>
      <w:r w:rsidRPr="007E58F5">
        <w:rPr>
          <w:rFonts w:ascii="宋体" w:hAnsi="宋体" w:cs="微软雅黑" w:hint="eastAsia"/>
          <w:b/>
          <w:bCs/>
          <w:color w:val="1F497D"/>
          <w:kern w:val="1"/>
          <w:sz w:val="28"/>
          <w:szCs w:val="28"/>
        </w:rPr>
        <w:t>商业模式</w:t>
      </w:r>
    </w:p>
    <w:bookmarkEnd w:id="16"/>
    <w:p w14:paraId="12FB12EC" w14:textId="77777777" w:rsidR="00A02EA3" w:rsidRPr="007E58F5" w:rsidRDefault="0092511B">
      <w:pPr>
        <w:jc w:val="left"/>
        <w:rPr>
          <w:rFonts w:ascii="宋体" w:hAnsi="宋体" w:cs="方正仿宋_GB2312"/>
          <w:b/>
          <w:bCs/>
          <w:kern w:val="1"/>
          <w:sz w:val="28"/>
          <w:szCs w:val="28"/>
        </w:rPr>
      </w:pPr>
      <w:r w:rsidRPr="007E58F5">
        <w:rPr>
          <w:rFonts w:ascii="宋体" w:hAnsi="宋体" w:cs="方正仿宋_GB2312" w:hint="eastAsia"/>
          <w:b/>
          <w:bCs/>
          <w:kern w:val="1"/>
          <w:sz w:val="28"/>
          <w:szCs w:val="28"/>
        </w:rPr>
        <w:t>渠道通路、核心资源、关键业务、重要合作、成本结构、用户细分、价值主张、客户关系、收入来源</w:t>
      </w:r>
    </w:p>
    <w:p w14:paraId="4E271F91" w14:textId="6C91AC0B" w:rsidR="00A02EA3" w:rsidRPr="007E58F5" w:rsidRDefault="007425A3">
      <w:pPr>
        <w:jc w:val="left"/>
        <w:rPr>
          <w:rFonts w:ascii="宋体" w:hAnsi="宋体" w:cs="微软雅黑"/>
          <w:b/>
          <w:bCs/>
          <w:color w:val="1F497D"/>
          <w:kern w:val="1"/>
          <w:sz w:val="28"/>
          <w:szCs w:val="28"/>
        </w:rPr>
      </w:pPr>
      <w:r>
        <w:rPr>
          <w:noProof/>
        </w:rPr>
        <w:lastRenderedPageBreak/>
        <w:drawing>
          <wp:anchor distT="0" distB="0" distL="114300" distR="114300" simplePos="0" relativeHeight="251754496" behindDoc="0" locked="0" layoutInCell="1" allowOverlap="1" wp14:anchorId="0BBC18A3" wp14:editId="771B4778">
            <wp:simplePos x="0" y="0"/>
            <wp:positionH relativeFrom="margin">
              <wp:align>center</wp:align>
            </wp:positionH>
            <wp:positionV relativeFrom="paragraph">
              <wp:posOffset>415233</wp:posOffset>
            </wp:positionV>
            <wp:extent cx="7230979" cy="2909455"/>
            <wp:effectExtent l="0" t="0" r="8255" b="5715"/>
            <wp:wrapThrough wrapText="bothSides">
              <wp:wrapPolygon edited="0">
                <wp:start x="0" y="0"/>
                <wp:lineTo x="0" y="21501"/>
                <wp:lineTo x="21568" y="21501"/>
                <wp:lineTo x="21568" y="0"/>
                <wp:lineTo x="0" y="0"/>
              </wp:wrapPolygon>
            </wp:wrapThrough>
            <wp:docPr id="1303837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37688" name=""/>
                    <pic:cNvPicPr/>
                  </pic:nvPicPr>
                  <pic:blipFill>
                    <a:blip r:embed="rId21">
                      <a:extLst>
                        <a:ext uri="{28A0092B-C50C-407E-A947-70E740481C1C}">
                          <a14:useLocalDpi xmlns:a14="http://schemas.microsoft.com/office/drawing/2010/main" val="0"/>
                        </a:ext>
                      </a:extLst>
                    </a:blip>
                    <a:stretch>
                      <a:fillRect/>
                    </a:stretch>
                  </pic:blipFill>
                  <pic:spPr>
                    <a:xfrm>
                      <a:off x="0" y="0"/>
                      <a:ext cx="7230979" cy="2909455"/>
                    </a:xfrm>
                    <a:prstGeom prst="rect">
                      <a:avLst/>
                    </a:prstGeom>
                  </pic:spPr>
                </pic:pic>
              </a:graphicData>
            </a:graphic>
          </wp:anchor>
        </w:drawing>
      </w:r>
    </w:p>
    <w:p w14:paraId="4DF2D26B" w14:textId="77777777" w:rsidR="00A02EA3" w:rsidRPr="007E58F5" w:rsidRDefault="00A02EA3">
      <w:pPr>
        <w:jc w:val="left"/>
        <w:rPr>
          <w:rFonts w:ascii="宋体" w:hAnsi="宋体" w:cs="微软雅黑"/>
          <w:b/>
          <w:bCs/>
          <w:color w:val="1F497D"/>
          <w:kern w:val="1"/>
          <w:sz w:val="28"/>
          <w:szCs w:val="28"/>
        </w:rPr>
      </w:pPr>
    </w:p>
    <w:p w14:paraId="777F3D6B" w14:textId="77777777" w:rsidR="00A02EA3" w:rsidRPr="007E58F5" w:rsidRDefault="0092511B">
      <w:pPr>
        <w:jc w:val="left"/>
        <w:rPr>
          <w:rFonts w:ascii="宋体" w:hAnsi="宋体" w:cs="微软雅黑"/>
          <w:b/>
          <w:bCs/>
          <w:color w:val="1F497D"/>
          <w:kern w:val="1"/>
          <w:sz w:val="28"/>
          <w:szCs w:val="28"/>
        </w:rPr>
      </w:pPr>
      <w:bookmarkStart w:id="17" w:name="二、主要竞争对手分析"/>
      <w:r w:rsidRPr="007E58F5">
        <w:rPr>
          <w:rFonts w:ascii="宋体" w:hAnsi="宋体" w:cs="微软雅黑" w:hint="eastAsia"/>
          <w:b/>
          <w:bCs/>
          <w:color w:val="1F497D"/>
          <w:kern w:val="1"/>
          <w:sz w:val="28"/>
          <w:szCs w:val="28"/>
        </w:rPr>
        <w:t>二、主要竞争对手分析</w:t>
      </w:r>
    </w:p>
    <w:bookmarkEnd w:id="17"/>
    <w:tbl>
      <w:tblPr>
        <w:tblStyle w:val="a6"/>
        <w:tblW w:w="0" w:type="auto"/>
        <w:tblLook w:val="04A0" w:firstRow="1" w:lastRow="0" w:firstColumn="1" w:lastColumn="0" w:noHBand="0" w:noVBand="1"/>
      </w:tblPr>
      <w:tblGrid>
        <w:gridCol w:w="1179"/>
        <w:gridCol w:w="7117"/>
      </w:tblGrid>
      <w:tr w:rsidR="00A02EA3" w:rsidRPr="007E58F5" w14:paraId="7B64D1A6" w14:textId="77777777">
        <w:trPr>
          <w:trHeight w:val="10815"/>
        </w:trPr>
        <w:tc>
          <w:tcPr>
            <w:tcW w:w="1201" w:type="dxa"/>
          </w:tcPr>
          <w:p w14:paraId="676416F3" w14:textId="77777777" w:rsidR="00A02EA3" w:rsidRPr="007E58F5" w:rsidRDefault="00A02EA3">
            <w:pPr>
              <w:jc w:val="left"/>
              <w:rPr>
                <w:rFonts w:ascii="宋体" w:hAnsi="宋体" w:cs="微软雅黑"/>
                <w:b/>
                <w:bCs/>
                <w:color w:val="1F497D"/>
                <w:kern w:val="1"/>
                <w:sz w:val="28"/>
                <w:szCs w:val="28"/>
              </w:rPr>
            </w:pPr>
          </w:p>
          <w:p w14:paraId="05D14378" w14:textId="77777777" w:rsidR="00A02EA3" w:rsidRPr="007E58F5" w:rsidRDefault="0092511B">
            <w:pPr>
              <w:jc w:val="left"/>
              <w:rPr>
                <w:rFonts w:ascii="宋体" w:hAnsi="宋体" w:cs="微软雅黑"/>
                <w:b/>
                <w:bCs/>
                <w:kern w:val="1"/>
                <w:sz w:val="28"/>
                <w:szCs w:val="28"/>
              </w:rPr>
            </w:pPr>
            <w:r w:rsidRPr="007E58F5">
              <w:rPr>
                <w:rFonts w:ascii="宋体" w:hAnsi="宋体" w:cs="微软雅黑" w:hint="eastAsia"/>
                <w:b/>
                <w:bCs/>
                <w:kern w:val="1"/>
                <w:sz w:val="28"/>
                <w:szCs w:val="28"/>
              </w:rPr>
              <w:t>1、</w:t>
            </w:r>
          </w:p>
          <w:p w14:paraId="4816083E" w14:textId="77777777" w:rsidR="00A02EA3" w:rsidRPr="007E58F5" w:rsidRDefault="0092511B">
            <w:pPr>
              <w:jc w:val="left"/>
              <w:rPr>
                <w:rFonts w:ascii="宋体" w:hAnsi="宋体" w:cs="微软雅黑"/>
                <w:b/>
                <w:bCs/>
                <w:color w:val="1F497D"/>
                <w:kern w:val="1"/>
                <w:sz w:val="28"/>
                <w:szCs w:val="28"/>
              </w:rPr>
            </w:pPr>
            <w:r w:rsidRPr="007E58F5">
              <w:rPr>
                <w:rFonts w:ascii="宋体" w:hAnsi="宋体" w:cs="微软雅黑" w:hint="eastAsia"/>
                <w:b/>
                <w:bCs/>
                <w:kern w:val="1"/>
                <w:sz w:val="28"/>
                <w:szCs w:val="28"/>
              </w:rPr>
              <w:t>竞争对手分析模型</w:t>
            </w:r>
          </w:p>
        </w:tc>
        <w:tc>
          <w:tcPr>
            <w:tcW w:w="7321" w:type="dxa"/>
          </w:tcPr>
          <w:p w14:paraId="7852EB96" w14:textId="77777777" w:rsidR="006364B4" w:rsidRPr="006364B4" w:rsidRDefault="006364B4" w:rsidP="006364B4">
            <w:pPr>
              <w:spacing w:line="400" w:lineRule="exact"/>
              <w:ind w:firstLineChars="200" w:firstLine="560"/>
              <w:jc w:val="left"/>
              <w:rPr>
                <w:rFonts w:ascii="宋体" w:hAnsi="宋体" w:cs="方正仿宋_GB2312"/>
                <w:sz w:val="28"/>
                <w:szCs w:val="28"/>
              </w:rPr>
            </w:pPr>
            <w:proofErr w:type="spellStart"/>
            <w:r w:rsidRPr="006364B4">
              <w:rPr>
                <w:rFonts w:ascii="宋体" w:hAnsi="宋体" w:cs="方正仿宋_GB2312" w:hint="eastAsia"/>
                <w:sz w:val="28"/>
                <w:szCs w:val="28"/>
              </w:rPr>
              <w:t>NeuroSky</w:t>
            </w:r>
            <w:proofErr w:type="spellEnd"/>
            <w:r w:rsidRPr="006364B4">
              <w:rPr>
                <w:rFonts w:ascii="宋体" w:hAnsi="宋体" w:cs="方正仿宋_GB2312" w:hint="eastAsia"/>
                <w:sz w:val="28"/>
                <w:szCs w:val="28"/>
              </w:rPr>
              <w:t>：该公司生产的</w:t>
            </w:r>
            <w:proofErr w:type="spellStart"/>
            <w:r w:rsidRPr="006364B4">
              <w:rPr>
                <w:rFonts w:ascii="宋体" w:hAnsi="宋体" w:cs="方正仿宋_GB2312" w:hint="eastAsia"/>
                <w:sz w:val="28"/>
                <w:szCs w:val="28"/>
              </w:rPr>
              <w:t>MindWave</w:t>
            </w:r>
            <w:proofErr w:type="spellEnd"/>
            <w:r w:rsidRPr="006364B4">
              <w:rPr>
                <w:rFonts w:ascii="宋体" w:hAnsi="宋体" w:cs="方正仿宋_GB2312" w:hint="eastAsia"/>
                <w:sz w:val="28"/>
                <w:szCs w:val="28"/>
              </w:rPr>
              <w:t>头戴</w:t>
            </w:r>
            <w:proofErr w:type="gramStart"/>
            <w:r w:rsidRPr="006364B4">
              <w:rPr>
                <w:rFonts w:ascii="宋体" w:hAnsi="宋体" w:cs="方正仿宋_GB2312" w:hint="eastAsia"/>
                <w:sz w:val="28"/>
                <w:szCs w:val="28"/>
              </w:rPr>
              <w:t>式设备</w:t>
            </w:r>
            <w:proofErr w:type="gramEnd"/>
            <w:r w:rsidRPr="006364B4">
              <w:rPr>
                <w:rFonts w:ascii="宋体" w:hAnsi="宋体" w:cs="方正仿宋_GB2312" w:hint="eastAsia"/>
                <w:sz w:val="28"/>
                <w:szCs w:val="28"/>
              </w:rPr>
              <w:t>可以</w:t>
            </w:r>
            <w:proofErr w:type="gramStart"/>
            <w:r w:rsidRPr="006364B4">
              <w:rPr>
                <w:rFonts w:ascii="宋体" w:hAnsi="宋体" w:cs="方正仿宋_GB2312" w:hint="eastAsia"/>
                <w:sz w:val="28"/>
                <w:szCs w:val="28"/>
              </w:rPr>
              <w:t>通过蓝牙连接</w:t>
            </w:r>
            <w:proofErr w:type="gramEnd"/>
            <w:r w:rsidRPr="006364B4">
              <w:rPr>
                <w:rFonts w:ascii="宋体" w:hAnsi="宋体" w:cs="方正仿宋_GB2312" w:hint="eastAsia"/>
                <w:sz w:val="28"/>
                <w:szCs w:val="28"/>
              </w:rPr>
              <w:t>到移动设备，并将脑电波数据传输到其专有的应用程序中。该应用程序可以帮助用户进行冥想和放松，并为用户提供实时反馈。</w:t>
            </w:r>
          </w:p>
          <w:p w14:paraId="2024C95D" w14:textId="77777777" w:rsidR="006364B4" w:rsidRPr="006364B4" w:rsidRDefault="006364B4" w:rsidP="006364B4">
            <w:pPr>
              <w:spacing w:line="400" w:lineRule="exact"/>
              <w:ind w:firstLineChars="200" w:firstLine="560"/>
              <w:jc w:val="left"/>
              <w:rPr>
                <w:rFonts w:ascii="宋体" w:hAnsi="宋体" w:cs="方正仿宋_GB2312"/>
                <w:sz w:val="28"/>
                <w:szCs w:val="28"/>
              </w:rPr>
            </w:pPr>
          </w:p>
          <w:p w14:paraId="3E4DAF9B" w14:textId="77777777" w:rsidR="006364B4" w:rsidRPr="006364B4" w:rsidRDefault="006364B4" w:rsidP="006364B4">
            <w:pPr>
              <w:spacing w:line="400" w:lineRule="exact"/>
              <w:ind w:firstLineChars="200" w:firstLine="560"/>
              <w:jc w:val="left"/>
              <w:rPr>
                <w:rFonts w:ascii="宋体" w:hAnsi="宋体" w:cs="方正仿宋_GB2312"/>
                <w:sz w:val="28"/>
                <w:szCs w:val="28"/>
              </w:rPr>
            </w:pPr>
            <w:proofErr w:type="spellStart"/>
            <w:r w:rsidRPr="006364B4">
              <w:rPr>
                <w:rFonts w:ascii="宋体" w:hAnsi="宋体" w:cs="方正仿宋_GB2312" w:hint="eastAsia"/>
                <w:sz w:val="28"/>
                <w:szCs w:val="28"/>
              </w:rPr>
              <w:t>Emotiv</w:t>
            </w:r>
            <w:proofErr w:type="spellEnd"/>
            <w:r w:rsidRPr="006364B4">
              <w:rPr>
                <w:rFonts w:ascii="宋体" w:hAnsi="宋体" w:cs="方正仿宋_GB2312" w:hint="eastAsia"/>
                <w:sz w:val="28"/>
                <w:szCs w:val="28"/>
              </w:rPr>
              <w:t>：</w:t>
            </w:r>
            <w:proofErr w:type="spellStart"/>
            <w:r w:rsidRPr="006364B4">
              <w:rPr>
                <w:rFonts w:ascii="宋体" w:hAnsi="宋体" w:cs="方正仿宋_GB2312" w:hint="eastAsia"/>
                <w:sz w:val="28"/>
                <w:szCs w:val="28"/>
              </w:rPr>
              <w:t>Emotiv</w:t>
            </w:r>
            <w:proofErr w:type="spellEnd"/>
            <w:r w:rsidRPr="006364B4">
              <w:rPr>
                <w:rFonts w:ascii="宋体" w:hAnsi="宋体" w:cs="方正仿宋_GB2312" w:hint="eastAsia"/>
                <w:sz w:val="28"/>
                <w:szCs w:val="28"/>
              </w:rPr>
              <w:t>是一家位于美国旧金山的公司，其主要产品是</w:t>
            </w:r>
            <w:proofErr w:type="spellStart"/>
            <w:r w:rsidRPr="006364B4">
              <w:rPr>
                <w:rFonts w:ascii="宋体" w:hAnsi="宋体" w:cs="方正仿宋_GB2312" w:hint="eastAsia"/>
                <w:sz w:val="28"/>
                <w:szCs w:val="28"/>
              </w:rPr>
              <w:t>Emotiv</w:t>
            </w:r>
            <w:proofErr w:type="spellEnd"/>
            <w:r w:rsidRPr="006364B4">
              <w:rPr>
                <w:rFonts w:ascii="宋体" w:hAnsi="宋体" w:cs="方正仿宋_GB2312" w:hint="eastAsia"/>
                <w:sz w:val="28"/>
                <w:szCs w:val="28"/>
              </w:rPr>
              <w:t xml:space="preserve"> Insight，这是一款便携式无线脑电头戴式设备。它可以测量用户的注意力、专注力、情绪和认知状态，并将这些数据传输到其应用程序中进行分析。</w:t>
            </w:r>
          </w:p>
          <w:p w14:paraId="45569756" w14:textId="77777777" w:rsidR="006364B4" w:rsidRPr="006364B4" w:rsidRDefault="006364B4" w:rsidP="006364B4">
            <w:pPr>
              <w:spacing w:line="400" w:lineRule="exact"/>
              <w:ind w:firstLineChars="200" w:firstLine="560"/>
              <w:jc w:val="left"/>
              <w:rPr>
                <w:rFonts w:ascii="宋体" w:hAnsi="宋体" w:cs="方正仿宋_GB2312"/>
                <w:sz w:val="28"/>
                <w:szCs w:val="28"/>
              </w:rPr>
            </w:pPr>
          </w:p>
          <w:p w14:paraId="25F8A9C4" w14:textId="77777777" w:rsidR="006364B4" w:rsidRPr="006364B4" w:rsidRDefault="006364B4" w:rsidP="006364B4">
            <w:pPr>
              <w:spacing w:line="400" w:lineRule="exact"/>
              <w:ind w:firstLineChars="200" w:firstLine="560"/>
              <w:jc w:val="left"/>
              <w:rPr>
                <w:rFonts w:ascii="宋体" w:hAnsi="宋体" w:cs="方正仿宋_GB2312"/>
                <w:sz w:val="28"/>
                <w:szCs w:val="28"/>
              </w:rPr>
            </w:pPr>
            <w:r w:rsidRPr="006364B4">
              <w:rPr>
                <w:rFonts w:ascii="宋体" w:hAnsi="宋体" w:cs="方正仿宋_GB2312" w:hint="eastAsia"/>
                <w:sz w:val="28"/>
                <w:szCs w:val="28"/>
              </w:rPr>
              <w:t>Muse：Muse是一款可穿戴脑电波测量设备，通过连接到其应用程序提供脑电波分析功能。它可以帮助用户进行冥想和放松，并提供实时反馈，还可以将数据导出到第三方应用程序中进行分析。</w:t>
            </w:r>
          </w:p>
          <w:p w14:paraId="4F9590C7" w14:textId="77777777" w:rsidR="006364B4" w:rsidRPr="006364B4" w:rsidRDefault="006364B4" w:rsidP="006364B4">
            <w:pPr>
              <w:spacing w:line="400" w:lineRule="exact"/>
              <w:ind w:firstLineChars="200" w:firstLine="560"/>
              <w:jc w:val="left"/>
              <w:rPr>
                <w:rFonts w:ascii="宋体" w:hAnsi="宋体" w:cs="方正仿宋_GB2312"/>
                <w:sz w:val="28"/>
                <w:szCs w:val="28"/>
              </w:rPr>
            </w:pPr>
          </w:p>
          <w:p w14:paraId="37E0148F" w14:textId="77777777" w:rsidR="006364B4" w:rsidRPr="006364B4" w:rsidRDefault="006364B4" w:rsidP="006364B4">
            <w:pPr>
              <w:spacing w:line="400" w:lineRule="exact"/>
              <w:ind w:firstLineChars="200" w:firstLine="560"/>
              <w:jc w:val="left"/>
              <w:rPr>
                <w:rFonts w:ascii="宋体" w:hAnsi="宋体" w:cs="方正仿宋_GB2312"/>
                <w:sz w:val="28"/>
                <w:szCs w:val="28"/>
              </w:rPr>
            </w:pPr>
            <w:proofErr w:type="spellStart"/>
            <w:r w:rsidRPr="006364B4">
              <w:rPr>
                <w:rFonts w:ascii="宋体" w:hAnsi="宋体" w:cs="方正仿宋_GB2312" w:hint="eastAsia"/>
                <w:sz w:val="28"/>
                <w:szCs w:val="28"/>
              </w:rPr>
              <w:t>Melomind</w:t>
            </w:r>
            <w:proofErr w:type="spellEnd"/>
            <w:r w:rsidRPr="006364B4">
              <w:rPr>
                <w:rFonts w:ascii="宋体" w:hAnsi="宋体" w:cs="方正仿宋_GB2312" w:hint="eastAsia"/>
                <w:sz w:val="28"/>
                <w:szCs w:val="28"/>
              </w:rPr>
              <w:t>：</w:t>
            </w:r>
            <w:proofErr w:type="spellStart"/>
            <w:r w:rsidRPr="006364B4">
              <w:rPr>
                <w:rFonts w:ascii="宋体" w:hAnsi="宋体" w:cs="方正仿宋_GB2312" w:hint="eastAsia"/>
                <w:sz w:val="28"/>
                <w:szCs w:val="28"/>
              </w:rPr>
              <w:t>Melomind</w:t>
            </w:r>
            <w:proofErr w:type="spellEnd"/>
            <w:r w:rsidRPr="006364B4">
              <w:rPr>
                <w:rFonts w:ascii="宋体" w:hAnsi="宋体" w:cs="方正仿宋_GB2312" w:hint="eastAsia"/>
                <w:sz w:val="28"/>
                <w:szCs w:val="28"/>
              </w:rPr>
              <w:t>是一款脑电波测量设备，其附带的应用程序可根据用户的心理状态提供音乐推荐和放松练习。该设备可以测量用户的注意力和放松程度，并将这些数据传输到其应用程序中。</w:t>
            </w:r>
          </w:p>
          <w:p w14:paraId="2A818BDD" w14:textId="77777777" w:rsidR="006364B4" w:rsidRPr="006364B4" w:rsidRDefault="006364B4" w:rsidP="006364B4">
            <w:pPr>
              <w:spacing w:line="400" w:lineRule="exact"/>
              <w:ind w:firstLineChars="200" w:firstLine="560"/>
              <w:jc w:val="left"/>
              <w:rPr>
                <w:rFonts w:ascii="宋体" w:hAnsi="宋体" w:cs="方正仿宋_GB2312"/>
                <w:sz w:val="28"/>
                <w:szCs w:val="28"/>
              </w:rPr>
            </w:pPr>
          </w:p>
          <w:p w14:paraId="0B9C047C" w14:textId="46DF75ED" w:rsidR="00A02EA3" w:rsidRPr="007E58F5" w:rsidRDefault="006364B4" w:rsidP="006364B4">
            <w:pPr>
              <w:jc w:val="left"/>
              <w:rPr>
                <w:rFonts w:ascii="宋体" w:hAnsi="宋体"/>
                <w:sz w:val="28"/>
                <w:szCs w:val="28"/>
              </w:rPr>
            </w:pPr>
            <w:r w:rsidRPr="006364B4">
              <w:rPr>
                <w:rFonts w:ascii="宋体" w:hAnsi="宋体" w:cs="方正仿宋_GB2312" w:hint="eastAsia"/>
                <w:sz w:val="28"/>
                <w:szCs w:val="28"/>
              </w:rPr>
              <w:t>这些公司都提供了类似于基于TGAM模块的智能化耳机的产品，它们都可以测量用户的脑电波，并将数据传输到应用程序中进行分析。然而，与这些竞争对手相比，基于TGAM模块的智能化耳机有一个独特的功能，就是可以通过脑电波对相应软件进行操作，这为用户带来了更多的可能性和便利性。</w:t>
            </w:r>
          </w:p>
        </w:tc>
      </w:tr>
      <w:tr w:rsidR="00A02EA3" w:rsidRPr="007E58F5" w14:paraId="4EACEFA7" w14:textId="77777777">
        <w:trPr>
          <w:trHeight w:val="3947"/>
        </w:trPr>
        <w:tc>
          <w:tcPr>
            <w:tcW w:w="1201" w:type="dxa"/>
          </w:tcPr>
          <w:p w14:paraId="65CBCDE1" w14:textId="77777777" w:rsidR="00A02EA3" w:rsidRPr="007E58F5" w:rsidRDefault="00A02EA3">
            <w:pPr>
              <w:jc w:val="left"/>
              <w:rPr>
                <w:rFonts w:ascii="宋体" w:hAnsi="宋体" w:cs="微软雅黑"/>
                <w:b/>
                <w:bCs/>
                <w:color w:val="1F497D"/>
                <w:kern w:val="1"/>
                <w:sz w:val="28"/>
                <w:szCs w:val="28"/>
              </w:rPr>
            </w:pPr>
          </w:p>
          <w:p w14:paraId="56A62540" w14:textId="77777777" w:rsidR="00A02EA3" w:rsidRPr="007E58F5" w:rsidRDefault="0092511B">
            <w:pPr>
              <w:jc w:val="left"/>
              <w:rPr>
                <w:rFonts w:ascii="宋体" w:hAnsi="宋体" w:cs="微软雅黑"/>
                <w:b/>
                <w:bCs/>
                <w:kern w:val="1"/>
                <w:sz w:val="28"/>
                <w:szCs w:val="28"/>
              </w:rPr>
            </w:pPr>
            <w:r w:rsidRPr="007E58F5">
              <w:rPr>
                <w:rFonts w:ascii="宋体" w:hAnsi="宋体" w:cs="微软雅黑" w:hint="eastAsia"/>
                <w:b/>
                <w:bCs/>
                <w:kern w:val="1"/>
                <w:sz w:val="28"/>
                <w:szCs w:val="28"/>
              </w:rPr>
              <w:t>2、</w:t>
            </w:r>
          </w:p>
          <w:p w14:paraId="3EEFF366" w14:textId="77777777" w:rsidR="00A02EA3" w:rsidRPr="007E58F5" w:rsidRDefault="0092511B">
            <w:pPr>
              <w:jc w:val="left"/>
              <w:rPr>
                <w:rFonts w:ascii="宋体" w:hAnsi="宋体" w:cs="微软雅黑"/>
                <w:b/>
                <w:bCs/>
                <w:color w:val="1F497D"/>
                <w:kern w:val="1"/>
                <w:sz w:val="28"/>
                <w:szCs w:val="28"/>
              </w:rPr>
            </w:pPr>
            <w:r w:rsidRPr="007E58F5">
              <w:rPr>
                <w:rFonts w:ascii="宋体" w:hAnsi="宋体" w:cs="微软雅黑" w:hint="eastAsia"/>
                <w:b/>
                <w:bCs/>
                <w:kern w:val="1"/>
                <w:sz w:val="28"/>
                <w:szCs w:val="28"/>
              </w:rPr>
              <w:t>竞争对手分析对象</w:t>
            </w:r>
          </w:p>
        </w:tc>
        <w:tc>
          <w:tcPr>
            <w:tcW w:w="7321" w:type="dxa"/>
          </w:tcPr>
          <w:p w14:paraId="53F741C5" w14:textId="2C64B5E4" w:rsidR="006364B4" w:rsidRPr="006364B4" w:rsidRDefault="006364B4" w:rsidP="006364B4">
            <w:pPr>
              <w:jc w:val="left"/>
              <w:rPr>
                <w:rFonts w:ascii="宋体" w:hAnsi="宋体" w:cs="方正仿宋_GB2312"/>
                <w:sz w:val="28"/>
                <w:szCs w:val="28"/>
              </w:rPr>
            </w:pPr>
            <w:proofErr w:type="spellStart"/>
            <w:r w:rsidRPr="006364B4">
              <w:rPr>
                <w:rFonts w:ascii="宋体" w:hAnsi="宋体" w:cs="方正仿宋_GB2312" w:hint="eastAsia"/>
                <w:sz w:val="28"/>
                <w:szCs w:val="28"/>
              </w:rPr>
              <w:t>NeuroSky</w:t>
            </w:r>
            <w:proofErr w:type="spellEnd"/>
            <w:r w:rsidRPr="006364B4">
              <w:rPr>
                <w:rFonts w:ascii="宋体" w:hAnsi="宋体" w:cs="方正仿宋_GB2312" w:hint="eastAsia"/>
                <w:sz w:val="28"/>
                <w:szCs w:val="28"/>
              </w:rPr>
              <w:t>公司，他们的产品和我们的产品有很多相似之处，比如都是基于脑电波的分析，都是智能化耳机等。他们的商业模式主要是将</w:t>
            </w:r>
            <w:proofErr w:type="gramStart"/>
            <w:r w:rsidRPr="006364B4">
              <w:rPr>
                <w:rFonts w:ascii="宋体" w:hAnsi="宋体" w:cs="方正仿宋_GB2312" w:hint="eastAsia"/>
                <w:sz w:val="28"/>
                <w:szCs w:val="28"/>
              </w:rPr>
              <w:t>脑机接口</w:t>
            </w:r>
            <w:proofErr w:type="gramEnd"/>
            <w:r w:rsidRPr="006364B4">
              <w:rPr>
                <w:rFonts w:ascii="宋体" w:hAnsi="宋体" w:cs="方正仿宋_GB2312" w:hint="eastAsia"/>
                <w:sz w:val="28"/>
                <w:szCs w:val="28"/>
              </w:rPr>
              <w:t>技术运用于消费电子产品的开发和销售，包括智能手表、智能耳机、智能眼镜、玩具等。具体来说，他们通过授权技术和专利的方式将自己的</w:t>
            </w:r>
            <w:proofErr w:type="gramStart"/>
            <w:r w:rsidRPr="006364B4">
              <w:rPr>
                <w:rFonts w:ascii="宋体" w:hAnsi="宋体" w:cs="方正仿宋_GB2312" w:hint="eastAsia"/>
                <w:sz w:val="28"/>
                <w:szCs w:val="28"/>
              </w:rPr>
              <w:t>脑机接口</w:t>
            </w:r>
            <w:proofErr w:type="gramEnd"/>
            <w:r w:rsidRPr="006364B4">
              <w:rPr>
                <w:rFonts w:ascii="宋体" w:hAnsi="宋体" w:cs="方正仿宋_GB2312" w:hint="eastAsia"/>
                <w:sz w:val="28"/>
                <w:szCs w:val="28"/>
              </w:rPr>
              <w:t>技术运用于消费电子产品中，并通过与合作伙伴的合作来开发和销售这些产品。</w:t>
            </w:r>
          </w:p>
          <w:p w14:paraId="3ECA84A3" w14:textId="2EA2C12C"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此外，我们还可以参考其它竞争对手的商业模式，例如Muse公司的产品基于脑电波的头戴式设备，其主营业务是生产和销售这种设备，并提供相关的应用软件和服务。这些软件和服务可以帮助用户分析他们的脑波数据，并提供个性化的建议和训练方案。</w:t>
            </w:r>
          </w:p>
          <w:p w14:paraId="13D6E3C7" w14:textId="77777777" w:rsid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综上所述，我们可以看到，类似的竞争对手的商业模式主要是围绕</w:t>
            </w:r>
            <w:proofErr w:type="gramStart"/>
            <w:r w:rsidRPr="006364B4">
              <w:rPr>
                <w:rFonts w:ascii="宋体" w:hAnsi="宋体" w:cs="方正仿宋_GB2312" w:hint="eastAsia"/>
                <w:sz w:val="28"/>
                <w:szCs w:val="28"/>
              </w:rPr>
              <w:t>脑机接口</w:t>
            </w:r>
            <w:proofErr w:type="gramEnd"/>
            <w:r w:rsidRPr="006364B4">
              <w:rPr>
                <w:rFonts w:ascii="宋体" w:hAnsi="宋体" w:cs="方正仿宋_GB2312" w:hint="eastAsia"/>
                <w:sz w:val="28"/>
                <w:szCs w:val="28"/>
              </w:rPr>
              <w:t>技术的开发和应用展开，同时也与相关硬件产品和应用软件紧密结合。因此，需要开发出一款高质量的基于TGAM模块的智能化耳机产品，并提供相关的应用软件和服务，以满足用户的需求。</w:t>
            </w:r>
          </w:p>
          <w:p w14:paraId="7A4F3EF2" w14:textId="18A52DB3"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竞争对手1：</w:t>
            </w:r>
            <w:proofErr w:type="spellStart"/>
            <w:r w:rsidRPr="006364B4">
              <w:rPr>
                <w:rFonts w:ascii="宋体" w:hAnsi="宋体" w:cs="方正仿宋_GB2312" w:hint="eastAsia"/>
                <w:sz w:val="28"/>
                <w:szCs w:val="28"/>
              </w:rPr>
              <w:t>NeuroSky</w:t>
            </w:r>
            <w:proofErr w:type="spellEnd"/>
          </w:p>
          <w:p w14:paraId="4D2ED308" w14:textId="77777777"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优势：作为</w:t>
            </w:r>
            <w:proofErr w:type="gramStart"/>
            <w:r w:rsidRPr="006364B4">
              <w:rPr>
                <w:rFonts w:ascii="宋体" w:hAnsi="宋体" w:cs="方正仿宋_GB2312" w:hint="eastAsia"/>
                <w:sz w:val="28"/>
                <w:szCs w:val="28"/>
              </w:rPr>
              <w:t>脑机接口</w:t>
            </w:r>
            <w:proofErr w:type="gramEnd"/>
            <w:r w:rsidRPr="006364B4">
              <w:rPr>
                <w:rFonts w:ascii="宋体" w:hAnsi="宋体" w:cs="方正仿宋_GB2312" w:hint="eastAsia"/>
                <w:sz w:val="28"/>
                <w:szCs w:val="28"/>
              </w:rPr>
              <w:t>领域的领导厂商，</w:t>
            </w:r>
            <w:proofErr w:type="spellStart"/>
            <w:r w:rsidRPr="006364B4">
              <w:rPr>
                <w:rFonts w:ascii="宋体" w:hAnsi="宋体" w:cs="方正仿宋_GB2312" w:hint="eastAsia"/>
                <w:sz w:val="28"/>
                <w:szCs w:val="28"/>
              </w:rPr>
              <w:t>NeuroSky</w:t>
            </w:r>
            <w:proofErr w:type="spellEnd"/>
            <w:r w:rsidRPr="006364B4">
              <w:rPr>
                <w:rFonts w:ascii="宋体" w:hAnsi="宋体" w:cs="方正仿宋_GB2312" w:hint="eastAsia"/>
                <w:sz w:val="28"/>
                <w:szCs w:val="28"/>
              </w:rPr>
              <w:t>在技术方面拥有丰富的经验和专业知识。他们已经建立了与各种行业合作伙伴的合作关系，包括游戏开发商、健康和医疗行业的专业人员、教育机构和个人开发者等。同</w:t>
            </w:r>
            <w:r w:rsidRPr="006364B4">
              <w:rPr>
                <w:rFonts w:ascii="宋体" w:hAnsi="宋体" w:cs="方正仿宋_GB2312" w:hint="eastAsia"/>
                <w:sz w:val="28"/>
                <w:szCs w:val="28"/>
              </w:rPr>
              <w:lastRenderedPageBreak/>
              <w:t>时，他们的产品线比较完整，包括脑波头戴式设备、脑波眼镜、脑波耳机等，市场份额较高。</w:t>
            </w:r>
          </w:p>
          <w:p w14:paraId="1FEC5D29" w14:textId="35ED022A"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劣势：</w:t>
            </w:r>
            <w:proofErr w:type="spellStart"/>
            <w:r w:rsidRPr="006364B4">
              <w:rPr>
                <w:rFonts w:ascii="宋体" w:hAnsi="宋体" w:cs="方正仿宋_GB2312" w:hint="eastAsia"/>
                <w:sz w:val="28"/>
                <w:szCs w:val="28"/>
              </w:rPr>
              <w:t>NeuroSky</w:t>
            </w:r>
            <w:proofErr w:type="spellEnd"/>
            <w:r w:rsidRPr="006364B4">
              <w:rPr>
                <w:rFonts w:ascii="宋体" w:hAnsi="宋体" w:cs="方正仿宋_GB2312" w:hint="eastAsia"/>
                <w:sz w:val="28"/>
                <w:szCs w:val="28"/>
              </w:rPr>
              <w:t>的产品定位相对较为单一，主要用于游戏和娱乐行业，尚未涉及到更广泛的应用场景。</w:t>
            </w:r>
          </w:p>
          <w:p w14:paraId="49BEBA19" w14:textId="77777777"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竞争对手2：</w:t>
            </w:r>
            <w:proofErr w:type="spellStart"/>
            <w:r w:rsidRPr="006364B4">
              <w:rPr>
                <w:rFonts w:ascii="宋体" w:hAnsi="宋体" w:cs="方正仿宋_GB2312" w:hint="eastAsia"/>
                <w:sz w:val="28"/>
                <w:szCs w:val="28"/>
              </w:rPr>
              <w:t>Emotiv</w:t>
            </w:r>
            <w:proofErr w:type="spellEnd"/>
          </w:p>
          <w:p w14:paraId="34F62082" w14:textId="77777777"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优势：</w:t>
            </w:r>
            <w:proofErr w:type="spellStart"/>
            <w:r w:rsidRPr="006364B4">
              <w:rPr>
                <w:rFonts w:ascii="宋体" w:hAnsi="宋体" w:cs="方正仿宋_GB2312" w:hint="eastAsia"/>
                <w:sz w:val="28"/>
                <w:szCs w:val="28"/>
              </w:rPr>
              <w:t>Emotiv</w:t>
            </w:r>
            <w:proofErr w:type="spellEnd"/>
            <w:r w:rsidRPr="006364B4">
              <w:rPr>
                <w:rFonts w:ascii="宋体" w:hAnsi="宋体" w:cs="方正仿宋_GB2312" w:hint="eastAsia"/>
                <w:sz w:val="28"/>
                <w:szCs w:val="28"/>
              </w:rPr>
              <w:t>在</w:t>
            </w:r>
            <w:proofErr w:type="gramStart"/>
            <w:r w:rsidRPr="006364B4">
              <w:rPr>
                <w:rFonts w:ascii="宋体" w:hAnsi="宋体" w:cs="方正仿宋_GB2312" w:hint="eastAsia"/>
                <w:sz w:val="28"/>
                <w:szCs w:val="28"/>
              </w:rPr>
              <w:t>脑机接口</w:t>
            </w:r>
            <w:proofErr w:type="gramEnd"/>
            <w:r w:rsidRPr="006364B4">
              <w:rPr>
                <w:rFonts w:ascii="宋体" w:hAnsi="宋体" w:cs="方正仿宋_GB2312" w:hint="eastAsia"/>
                <w:sz w:val="28"/>
                <w:szCs w:val="28"/>
              </w:rPr>
              <w:t>领域拥有较高的声誉，其头戴</w:t>
            </w:r>
            <w:proofErr w:type="gramStart"/>
            <w:r w:rsidRPr="006364B4">
              <w:rPr>
                <w:rFonts w:ascii="宋体" w:hAnsi="宋体" w:cs="方正仿宋_GB2312" w:hint="eastAsia"/>
                <w:sz w:val="28"/>
                <w:szCs w:val="28"/>
              </w:rPr>
              <w:t>式设备</w:t>
            </w:r>
            <w:proofErr w:type="gramEnd"/>
            <w:r w:rsidRPr="006364B4">
              <w:rPr>
                <w:rFonts w:ascii="宋体" w:hAnsi="宋体" w:cs="方正仿宋_GB2312" w:hint="eastAsia"/>
                <w:sz w:val="28"/>
                <w:szCs w:val="28"/>
              </w:rPr>
              <w:t>和软件平台可用于多种应用场景，包括游戏、娱乐、医疗、研究等领域。他们的产品线比较丰富，适用于不同类型的用户和不同领域的应用场景。</w:t>
            </w:r>
          </w:p>
          <w:p w14:paraId="6AA4FD5E" w14:textId="6078D9ED"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劣势：</w:t>
            </w:r>
            <w:proofErr w:type="spellStart"/>
            <w:r w:rsidRPr="006364B4">
              <w:rPr>
                <w:rFonts w:ascii="宋体" w:hAnsi="宋体" w:cs="方正仿宋_GB2312" w:hint="eastAsia"/>
                <w:sz w:val="28"/>
                <w:szCs w:val="28"/>
              </w:rPr>
              <w:t>Emotiv</w:t>
            </w:r>
            <w:proofErr w:type="spellEnd"/>
            <w:r w:rsidRPr="006364B4">
              <w:rPr>
                <w:rFonts w:ascii="宋体" w:hAnsi="宋体" w:cs="方正仿宋_GB2312" w:hint="eastAsia"/>
                <w:sz w:val="28"/>
                <w:szCs w:val="28"/>
              </w:rPr>
              <w:t>的产品价格相对较高，可能限制了一部分用户的购买意愿。</w:t>
            </w:r>
          </w:p>
          <w:p w14:paraId="5698E606" w14:textId="77777777"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竞争对手3：Muse</w:t>
            </w:r>
          </w:p>
          <w:p w14:paraId="42BD5D14" w14:textId="77777777"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优势：Muse是一个拥有多个产品线的</w:t>
            </w:r>
            <w:proofErr w:type="gramStart"/>
            <w:r w:rsidRPr="006364B4">
              <w:rPr>
                <w:rFonts w:ascii="宋体" w:hAnsi="宋体" w:cs="方正仿宋_GB2312" w:hint="eastAsia"/>
                <w:sz w:val="28"/>
                <w:szCs w:val="28"/>
              </w:rPr>
              <w:t>脑机接口</w:t>
            </w:r>
            <w:proofErr w:type="gramEnd"/>
            <w:r w:rsidRPr="006364B4">
              <w:rPr>
                <w:rFonts w:ascii="宋体" w:hAnsi="宋体" w:cs="方正仿宋_GB2312" w:hint="eastAsia"/>
                <w:sz w:val="28"/>
                <w:szCs w:val="28"/>
              </w:rPr>
              <w:t>厂商，其头戴</w:t>
            </w:r>
            <w:proofErr w:type="gramStart"/>
            <w:r w:rsidRPr="006364B4">
              <w:rPr>
                <w:rFonts w:ascii="宋体" w:hAnsi="宋体" w:cs="方正仿宋_GB2312" w:hint="eastAsia"/>
                <w:sz w:val="28"/>
                <w:szCs w:val="28"/>
              </w:rPr>
              <w:t>式设备</w:t>
            </w:r>
            <w:proofErr w:type="gramEnd"/>
            <w:r w:rsidRPr="006364B4">
              <w:rPr>
                <w:rFonts w:ascii="宋体" w:hAnsi="宋体" w:cs="方正仿宋_GB2312" w:hint="eastAsia"/>
                <w:sz w:val="28"/>
                <w:szCs w:val="28"/>
              </w:rPr>
              <w:t>和配套软件平台可用于不同的应用场景，包括冥想、焦虑治疗、睡眠质量监测等。同时，他们的产品价格比较实惠，可适用于普通用户和个人开发者等。</w:t>
            </w:r>
          </w:p>
          <w:p w14:paraId="6314A3D2" w14:textId="174D3CAE"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劣势：Muse的产品在一些高端应用场景下可能缺乏足够的精度和稳定性，对于一些专业用户来说可能不太适用。</w:t>
            </w:r>
          </w:p>
          <w:p w14:paraId="29DDA29B" w14:textId="091DA20D"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我们的优势和劣势：</w:t>
            </w:r>
          </w:p>
          <w:p w14:paraId="36B3DCB1" w14:textId="77777777" w:rsidR="006364B4" w:rsidRPr="006364B4" w:rsidRDefault="006364B4" w:rsidP="006364B4">
            <w:pPr>
              <w:jc w:val="left"/>
              <w:rPr>
                <w:rFonts w:ascii="宋体" w:hAnsi="宋体" w:cs="方正仿宋_GB2312"/>
                <w:sz w:val="28"/>
                <w:szCs w:val="28"/>
              </w:rPr>
            </w:pPr>
          </w:p>
          <w:p w14:paraId="2E303630" w14:textId="703B9202"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优势：我们的产品结合了基于TGAM模块的脑电分析技术</w:t>
            </w:r>
            <w:r w:rsidRPr="006364B4">
              <w:rPr>
                <w:rFonts w:ascii="宋体" w:hAnsi="宋体" w:cs="方正仿宋_GB2312" w:hint="eastAsia"/>
                <w:sz w:val="28"/>
                <w:szCs w:val="28"/>
              </w:rPr>
              <w:lastRenderedPageBreak/>
              <w:t>和智能化耳机的设计，具有较高的精度和稳定性，同时具有与外部软件的良好兼容性和交互性，可用于多个应用场景。我们的产品还将注重价格策略和市场营销，以吸引更多的用户</w:t>
            </w:r>
            <w:r>
              <w:rPr>
                <w:rFonts w:ascii="宋体" w:hAnsi="宋体" w:cs="方正仿宋_GB2312" w:hint="eastAsia"/>
                <w:sz w:val="28"/>
                <w:szCs w:val="28"/>
              </w:rPr>
              <w:t>。此外重要的一点是相关产品在国内处于空白。</w:t>
            </w:r>
          </w:p>
          <w:p w14:paraId="0A9B931A" w14:textId="58C3F284"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劣势：作为新进入的厂商，我们可能需要一定的时间来建立品牌声誉和市场份额，同时在生产、研发</w:t>
            </w:r>
            <w:r>
              <w:rPr>
                <w:rFonts w:ascii="宋体" w:hAnsi="宋体" w:cs="方正仿宋_GB2312" w:hint="eastAsia"/>
                <w:sz w:val="28"/>
                <w:szCs w:val="28"/>
              </w:rPr>
              <w:t>需要投入较大。</w:t>
            </w:r>
          </w:p>
          <w:p w14:paraId="091C63FF" w14:textId="763EB47C" w:rsidR="006364B4" w:rsidRPr="006364B4" w:rsidRDefault="006364B4" w:rsidP="006364B4">
            <w:pPr>
              <w:jc w:val="left"/>
              <w:rPr>
                <w:rFonts w:ascii="宋体" w:hAnsi="宋体" w:cs="方正仿宋_GB2312"/>
                <w:sz w:val="28"/>
                <w:szCs w:val="28"/>
              </w:rPr>
            </w:pPr>
            <w:r>
              <w:rPr>
                <w:rFonts w:ascii="宋体" w:hAnsi="宋体" w:cs="方正仿宋_GB2312" w:hint="eastAsia"/>
                <w:sz w:val="28"/>
                <w:szCs w:val="28"/>
              </w:rPr>
              <w:t>此外我们需要</w:t>
            </w:r>
          </w:p>
          <w:p w14:paraId="0781469F" w14:textId="0BBE2C77"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1.强调我们的产品的优势</w:t>
            </w:r>
          </w:p>
          <w:p w14:paraId="721A3C43" w14:textId="6EAF3745"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2.拓宽应用领域。</w:t>
            </w:r>
          </w:p>
          <w:p w14:paraId="1401855A" w14:textId="3494FF3B" w:rsidR="006364B4" w:rsidRPr="006364B4" w:rsidRDefault="006364B4" w:rsidP="006364B4">
            <w:pPr>
              <w:jc w:val="left"/>
              <w:rPr>
                <w:rFonts w:ascii="宋体" w:hAnsi="宋体" w:cs="方正仿宋_GB2312"/>
                <w:sz w:val="28"/>
                <w:szCs w:val="28"/>
              </w:rPr>
            </w:pPr>
            <w:r w:rsidRPr="006364B4">
              <w:rPr>
                <w:rFonts w:ascii="宋体" w:hAnsi="宋体" w:cs="方正仿宋_GB2312" w:hint="eastAsia"/>
                <w:sz w:val="28"/>
                <w:szCs w:val="28"/>
              </w:rPr>
              <w:t>3.与其他公司合作</w:t>
            </w:r>
          </w:p>
          <w:p w14:paraId="75C2D687" w14:textId="611C90B3" w:rsidR="00A02EA3" w:rsidRPr="007E58F5" w:rsidRDefault="00A02EA3" w:rsidP="006364B4">
            <w:pPr>
              <w:spacing w:line="400" w:lineRule="exact"/>
              <w:ind w:firstLineChars="400" w:firstLine="1120"/>
              <w:jc w:val="left"/>
              <w:rPr>
                <w:rFonts w:ascii="宋体" w:hAnsi="宋体" w:cs="方正仿宋_GB2312"/>
                <w:sz w:val="28"/>
                <w:szCs w:val="28"/>
              </w:rPr>
            </w:pPr>
          </w:p>
        </w:tc>
      </w:tr>
      <w:tr w:rsidR="00A02EA3" w:rsidRPr="007E58F5" w14:paraId="7E67FE66" w14:textId="77777777">
        <w:trPr>
          <w:trHeight w:val="4267"/>
        </w:trPr>
        <w:tc>
          <w:tcPr>
            <w:tcW w:w="1201" w:type="dxa"/>
          </w:tcPr>
          <w:p w14:paraId="5B72C830" w14:textId="77777777" w:rsidR="00A02EA3" w:rsidRPr="007E58F5" w:rsidRDefault="00A02EA3">
            <w:pPr>
              <w:jc w:val="left"/>
              <w:rPr>
                <w:rFonts w:ascii="宋体" w:hAnsi="宋体" w:cs="微软雅黑"/>
                <w:b/>
                <w:bCs/>
                <w:color w:val="1F497D"/>
                <w:kern w:val="1"/>
                <w:sz w:val="28"/>
                <w:szCs w:val="28"/>
              </w:rPr>
            </w:pPr>
          </w:p>
          <w:p w14:paraId="5D76B034" w14:textId="77777777" w:rsidR="00A02EA3" w:rsidRPr="007E58F5" w:rsidRDefault="0092511B">
            <w:pPr>
              <w:jc w:val="left"/>
              <w:rPr>
                <w:rFonts w:ascii="宋体" w:hAnsi="宋体" w:cs="微软雅黑"/>
                <w:b/>
                <w:bCs/>
                <w:kern w:val="1"/>
                <w:sz w:val="28"/>
                <w:szCs w:val="28"/>
              </w:rPr>
            </w:pPr>
            <w:r w:rsidRPr="007E58F5">
              <w:rPr>
                <w:rFonts w:ascii="宋体" w:hAnsi="宋体" w:cs="微软雅黑" w:hint="eastAsia"/>
                <w:b/>
                <w:bCs/>
                <w:kern w:val="1"/>
                <w:sz w:val="28"/>
                <w:szCs w:val="28"/>
              </w:rPr>
              <w:t>3、</w:t>
            </w:r>
          </w:p>
          <w:p w14:paraId="2D52A1C5" w14:textId="77777777" w:rsidR="00A02EA3" w:rsidRPr="007E58F5" w:rsidRDefault="0092511B">
            <w:pPr>
              <w:jc w:val="left"/>
              <w:rPr>
                <w:rFonts w:ascii="宋体" w:hAnsi="宋体" w:cs="微软雅黑"/>
                <w:b/>
                <w:bCs/>
                <w:color w:val="1F497D"/>
                <w:kern w:val="1"/>
                <w:sz w:val="28"/>
                <w:szCs w:val="28"/>
              </w:rPr>
            </w:pPr>
            <w:r w:rsidRPr="007E58F5">
              <w:rPr>
                <w:rFonts w:ascii="宋体" w:hAnsi="宋体" w:cs="微软雅黑" w:hint="eastAsia"/>
                <w:b/>
                <w:bCs/>
                <w:kern w:val="1"/>
                <w:sz w:val="28"/>
                <w:szCs w:val="28"/>
              </w:rPr>
              <w:t>竞争对手情报来源</w:t>
            </w:r>
          </w:p>
        </w:tc>
        <w:tc>
          <w:tcPr>
            <w:tcW w:w="7321" w:type="dxa"/>
          </w:tcPr>
          <w:p w14:paraId="5614C51A"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对竞争对手的信息进行例行的、细致的、公开的收集是非常重要的基础工作。竞争信息的主要来源包括以下几部分： </w:t>
            </w:r>
          </w:p>
          <w:p w14:paraId="75DA5BAC"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•年度报告 </w:t>
            </w:r>
          </w:p>
          <w:p w14:paraId="54FBBE88"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•竞争产品的文献资料 </w:t>
            </w:r>
          </w:p>
          <w:p w14:paraId="58C95AB8"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•内部报纸和杂志。如：重大任命，员工背景，业务单位描述，理念和宗旨的陈述，新产品和服务以及重大战略行动等。 </w:t>
            </w:r>
          </w:p>
          <w:p w14:paraId="3FAA3397"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•竞争对手的历史。了解竞争对手文化、现有战略地位的基本原理以及内部系统和政策的详细信息。 </w:t>
            </w:r>
          </w:p>
          <w:p w14:paraId="7F89ED29"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•广告。从此可以了解主题，媒体选择，花费水平和特定战略的时间安排。 </w:t>
            </w:r>
          </w:p>
          <w:p w14:paraId="695C3EC5"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•行业出版物。以此了解财务和战略公告、产品数据等诸如此类的信息。 </w:t>
            </w:r>
          </w:p>
          <w:p w14:paraId="12E0F598"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•公司官员的论文和演讲。以此获得内部程序细节、</w:t>
            </w:r>
            <w:r w:rsidRPr="007E58F5">
              <w:rPr>
                <w:rFonts w:ascii="宋体" w:hAnsi="宋体" w:hint="eastAsia"/>
                <w:sz w:val="28"/>
                <w:szCs w:val="28"/>
              </w:rPr>
              <w:lastRenderedPageBreak/>
              <w:t xml:space="preserve">组织的高级管理理念和战略意图。 </w:t>
            </w:r>
          </w:p>
          <w:p w14:paraId="5B3A7C84"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•销售人员的报告。虽然这些经常带有偏见性，但地区经理的信息报告提供了有关竞争对手、消费者、价格、产品、服务、质量、配送等此类的第一手资料。 </w:t>
            </w:r>
          </w:p>
          <w:p w14:paraId="6DC7CBE9"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•顾客。来自顾客的报告可向内部积极索要获得，也可从外部市场调研专家处获得。 </w:t>
            </w:r>
          </w:p>
          <w:p w14:paraId="24E6A26E"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•供应商。来自供应商的报告对于评价诸如竞争对手投资计划、行动水平和效率等是非常有用的。 </w:t>
            </w:r>
          </w:p>
          <w:p w14:paraId="3EF2284F"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•专家意见。许多公司通过外部咨询来评价和改变它们的战略。对这些外部专家的了解是有用的，因为他们在解决问题时通常采用一种特定的模式。 </w:t>
            </w:r>
          </w:p>
          <w:p w14:paraId="6B012A13" w14:textId="77777777" w:rsidR="00A02EA3" w:rsidRPr="007E58F5"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 xml:space="preserve">•证券经纪人报告。这些通常能从竞争对手简报中获得有用的操作性的细节。同样，行业研究也可能提供有关某一竞争对手在特定国家或地区的有用信息。 </w:t>
            </w:r>
          </w:p>
          <w:p w14:paraId="52A35AE7" w14:textId="77777777" w:rsidR="00A02EA3" w:rsidRDefault="0092511B">
            <w:pPr>
              <w:spacing w:line="400" w:lineRule="exact"/>
              <w:ind w:firstLineChars="200" w:firstLine="560"/>
              <w:jc w:val="left"/>
              <w:rPr>
                <w:rFonts w:ascii="宋体" w:hAnsi="宋体"/>
                <w:sz w:val="28"/>
                <w:szCs w:val="28"/>
              </w:rPr>
            </w:pPr>
            <w:r w:rsidRPr="007E58F5">
              <w:rPr>
                <w:rFonts w:ascii="宋体" w:hAnsi="宋体" w:hint="eastAsia"/>
                <w:sz w:val="28"/>
                <w:szCs w:val="28"/>
              </w:rPr>
              <w:t>•雇佣的高级顾问。可以雇佣从竞争对手那里退休的管理人员作为自己的咨询人员，有关他们以前雇主的信息可以在要求他们在特定工作领域提供帮助时起到有效的决定性作用。</w:t>
            </w:r>
          </w:p>
          <w:p w14:paraId="2ED51163" w14:textId="496F5F17" w:rsidR="00944629" w:rsidRPr="00944629" w:rsidRDefault="00944629" w:rsidP="00944629">
            <w:pPr>
              <w:spacing w:line="400" w:lineRule="exact"/>
              <w:ind w:firstLineChars="200" w:firstLine="560"/>
              <w:jc w:val="left"/>
              <w:rPr>
                <w:rFonts w:ascii="宋体" w:hAnsi="宋体"/>
                <w:sz w:val="28"/>
                <w:szCs w:val="28"/>
              </w:rPr>
            </w:pPr>
            <w:r w:rsidRPr="007E58F5">
              <w:rPr>
                <w:rFonts w:ascii="宋体" w:hAnsi="宋体" w:hint="eastAsia"/>
                <w:sz w:val="28"/>
                <w:szCs w:val="28"/>
              </w:rPr>
              <w:t>•</w:t>
            </w:r>
            <w:r w:rsidRPr="00944629">
              <w:rPr>
                <w:rFonts w:ascii="宋体" w:hAnsi="宋体" w:hint="eastAsia"/>
                <w:sz w:val="28"/>
                <w:szCs w:val="28"/>
              </w:rPr>
              <w:t>官方公开资料：通过竞争对手官方网站、新闻稿等公开渠道获取信息。</w:t>
            </w:r>
          </w:p>
          <w:p w14:paraId="3F08D2B0" w14:textId="2AC5B247" w:rsidR="00944629" w:rsidRPr="00944629" w:rsidRDefault="00944629" w:rsidP="00944629">
            <w:pPr>
              <w:spacing w:line="400" w:lineRule="exact"/>
              <w:ind w:firstLineChars="200" w:firstLine="560"/>
              <w:jc w:val="left"/>
              <w:rPr>
                <w:rFonts w:ascii="宋体" w:hAnsi="宋体"/>
                <w:sz w:val="28"/>
                <w:szCs w:val="28"/>
              </w:rPr>
            </w:pPr>
            <w:r w:rsidRPr="007E58F5">
              <w:rPr>
                <w:rFonts w:ascii="宋体" w:hAnsi="宋体" w:hint="eastAsia"/>
                <w:sz w:val="28"/>
                <w:szCs w:val="28"/>
              </w:rPr>
              <w:t>•</w:t>
            </w:r>
            <w:r w:rsidRPr="00944629">
              <w:rPr>
                <w:rFonts w:ascii="宋体" w:hAnsi="宋体" w:hint="eastAsia"/>
                <w:sz w:val="28"/>
                <w:szCs w:val="28"/>
              </w:rPr>
              <w:t>行业报告：行业研究机构或投资机构发布的行业研究报告，可以提供对竞争对手的市场表现、业务模式、财务状况等方面的分析。</w:t>
            </w:r>
          </w:p>
          <w:p w14:paraId="50878DF7" w14:textId="7D55084F" w:rsidR="00944629" w:rsidRPr="00944629" w:rsidRDefault="00944629" w:rsidP="00944629">
            <w:pPr>
              <w:spacing w:line="400" w:lineRule="exact"/>
              <w:ind w:firstLineChars="200" w:firstLine="560"/>
              <w:jc w:val="left"/>
              <w:rPr>
                <w:rFonts w:ascii="宋体" w:hAnsi="宋体"/>
                <w:sz w:val="28"/>
                <w:szCs w:val="28"/>
              </w:rPr>
            </w:pPr>
            <w:r w:rsidRPr="007E58F5">
              <w:rPr>
                <w:rFonts w:ascii="宋体" w:hAnsi="宋体" w:hint="eastAsia"/>
                <w:sz w:val="28"/>
                <w:szCs w:val="28"/>
              </w:rPr>
              <w:t>•</w:t>
            </w:r>
            <w:r w:rsidRPr="00944629">
              <w:rPr>
                <w:rFonts w:ascii="宋体" w:hAnsi="宋体" w:hint="eastAsia"/>
                <w:sz w:val="28"/>
                <w:szCs w:val="28"/>
              </w:rPr>
              <w:t>社交媒体：通过竞争对手在社交媒体上发布的信息或对话，了解他们的市场营销策略和用户反馈。</w:t>
            </w:r>
          </w:p>
          <w:p w14:paraId="7B5E2960" w14:textId="422CB995" w:rsidR="00944629" w:rsidRPr="00944629" w:rsidRDefault="00944629" w:rsidP="00944629">
            <w:pPr>
              <w:spacing w:line="400" w:lineRule="exact"/>
              <w:ind w:firstLineChars="200" w:firstLine="560"/>
              <w:jc w:val="left"/>
              <w:rPr>
                <w:rFonts w:ascii="宋体" w:hAnsi="宋体"/>
                <w:sz w:val="28"/>
                <w:szCs w:val="28"/>
              </w:rPr>
            </w:pPr>
            <w:r w:rsidRPr="007E58F5">
              <w:rPr>
                <w:rFonts w:ascii="宋体" w:hAnsi="宋体" w:hint="eastAsia"/>
                <w:sz w:val="28"/>
                <w:szCs w:val="28"/>
              </w:rPr>
              <w:t>•</w:t>
            </w:r>
            <w:r w:rsidRPr="00944629">
              <w:rPr>
                <w:rFonts w:ascii="宋体" w:hAnsi="宋体" w:hint="eastAsia"/>
                <w:sz w:val="28"/>
                <w:szCs w:val="28"/>
              </w:rPr>
              <w:t>口碑传播：了解竞争对手的产品和服务口碑、用户评价、专业评论等信息。</w:t>
            </w:r>
          </w:p>
          <w:p w14:paraId="26B810C4" w14:textId="48D85EC6" w:rsidR="00944629" w:rsidRPr="007E58F5" w:rsidRDefault="00944629" w:rsidP="00944629">
            <w:pPr>
              <w:spacing w:line="400" w:lineRule="exact"/>
              <w:ind w:firstLineChars="200" w:firstLine="560"/>
              <w:jc w:val="left"/>
              <w:rPr>
                <w:rFonts w:ascii="宋体" w:hAnsi="宋体" w:cs="微软雅黑"/>
                <w:b/>
                <w:bCs/>
                <w:color w:val="1F497D"/>
                <w:kern w:val="1"/>
                <w:sz w:val="28"/>
                <w:szCs w:val="28"/>
              </w:rPr>
            </w:pPr>
            <w:r w:rsidRPr="007E58F5">
              <w:rPr>
                <w:rFonts w:ascii="宋体" w:hAnsi="宋体" w:hint="eastAsia"/>
                <w:sz w:val="28"/>
                <w:szCs w:val="28"/>
              </w:rPr>
              <w:t>•</w:t>
            </w:r>
            <w:r w:rsidRPr="00944629">
              <w:rPr>
                <w:rFonts w:ascii="宋体" w:hAnsi="宋体" w:hint="eastAsia"/>
                <w:sz w:val="28"/>
                <w:szCs w:val="28"/>
              </w:rPr>
              <w:t>行业会议和展览：参加行业会议和展览，了解竞争对手的最新动态和技术趋势。</w:t>
            </w:r>
          </w:p>
        </w:tc>
      </w:tr>
    </w:tbl>
    <w:p w14:paraId="76978F07" w14:textId="77777777" w:rsidR="00A02EA3" w:rsidRPr="007E58F5" w:rsidRDefault="00A02EA3">
      <w:pPr>
        <w:jc w:val="left"/>
        <w:rPr>
          <w:rFonts w:ascii="宋体" w:hAnsi="宋体" w:cs="微软雅黑"/>
          <w:b/>
          <w:bCs/>
          <w:color w:val="1F497D"/>
          <w:kern w:val="1"/>
          <w:sz w:val="28"/>
          <w:szCs w:val="28"/>
        </w:rPr>
      </w:pPr>
    </w:p>
    <w:p w14:paraId="2F57090A" w14:textId="77777777" w:rsidR="00A02EA3" w:rsidRPr="007E58F5" w:rsidRDefault="00A02EA3">
      <w:pPr>
        <w:ind w:firstLineChars="100" w:firstLine="280"/>
        <w:jc w:val="left"/>
        <w:rPr>
          <w:rFonts w:ascii="宋体" w:hAnsi="宋体" w:cs="仿宋_GB2312"/>
          <w:color w:val="3F3F3F"/>
          <w:kern w:val="1"/>
          <w:sz w:val="28"/>
          <w:szCs w:val="28"/>
        </w:rPr>
      </w:pPr>
    </w:p>
    <w:p w14:paraId="39028419" w14:textId="77777777" w:rsidR="00A02EA3" w:rsidRPr="007E58F5" w:rsidRDefault="00A02EA3">
      <w:pPr>
        <w:jc w:val="left"/>
        <w:rPr>
          <w:rFonts w:ascii="宋体" w:hAnsi="宋体" w:cs="仿宋_GB2312"/>
          <w:color w:val="3F3F3F"/>
          <w:kern w:val="1"/>
          <w:sz w:val="28"/>
          <w:szCs w:val="28"/>
        </w:rPr>
      </w:pPr>
    </w:p>
    <w:p w14:paraId="30928727" w14:textId="77777777" w:rsidR="00A02EA3" w:rsidRPr="007E58F5" w:rsidRDefault="0092511B">
      <w:pPr>
        <w:jc w:val="left"/>
        <w:rPr>
          <w:rFonts w:ascii="宋体" w:hAnsi="宋体" w:cs="仿宋_GB2312"/>
          <w:color w:val="3F3F3F"/>
          <w:kern w:val="1"/>
          <w:sz w:val="28"/>
          <w:szCs w:val="28"/>
        </w:rPr>
      </w:pPr>
      <w:bookmarkStart w:id="18" w:name="三、目标客户"/>
      <w:r w:rsidRPr="007E58F5">
        <w:rPr>
          <w:rFonts w:ascii="宋体" w:hAnsi="宋体" w:cs="微软雅黑" w:hint="eastAsia"/>
          <w:b/>
          <w:bCs/>
          <w:color w:val="1F497D"/>
          <w:kern w:val="1"/>
          <w:sz w:val="28"/>
          <w:szCs w:val="28"/>
        </w:rPr>
        <w:lastRenderedPageBreak/>
        <w:t>三、目标客户</w:t>
      </w:r>
    </w:p>
    <w:bookmarkEnd w:id="18"/>
    <w:p w14:paraId="0057B55E" w14:textId="53DA0726"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b/>
          <w:bCs/>
          <w:color w:val="3F3F3F"/>
          <w:kern w:val="1"/>
          <w:sz w:val="28"/>
          <w:szCs w:val="28"/>
        </w:rPr>
        <w:t>1、</w:t>
      </w:r>
      <w:proofErr w:type="spellStart"/>
      <w:r w:rsidR="00BD4213" w:rsidRPr="007E58F5">
        <w:rPr>
          <w:rFonts w:ascii="宋体" w:hAnsi="宋体" w:cs="仿宋_GB2312" w:hint="eastAsia"/>
          <w:kern w:val="1"/>
          <w:sz w:val="28"/>
          <w:szCs w:val="28"/>
        </w:rPr>
        <w:t>W</w:t>
      </w:r>
      <w:r w:rsidR="00BD4213" w:rsidRPr="007E58F5">
        <w:rPr>
          <w:rFonts w:ascii="宋体" w:hAnsi="宋体" w:cs="仿宋_GB2312"/>
          <w:kern w:val="1"/>
          <w:sz w:val="28"/>
          <w:szCs w:val="28"/>
        </w:rPr>
        <w:t>isound</w:t>
      </w:r>
      <w:proofErr w:type="spellEnd"/>
      <w:r w:rsidRPr="007E58F5">
        <w:rPr>
          <w:rFonts w:ascii="宋体" w:hAnsi="宋体" w:cs="仿宋_GB2312" w:hint="eastAsia"/>
          <w:b/>
          <w:bCs/>
          <w:color w:val="3F3F3F"/>
          <w:kern w:val="1"/>
          <w:sz w:val="28"/>
          <w:szCs w:val="28"/>
        </w:rPr>
        <w:t>的目标客户主要有几个特征：</w:t>
      </w:r>
    </w:p>
    <w:p w14:paraId="1C44B394" w14:textId="77777777" w:rsidR="00BD4213" w:rsidRPr="00BD4213" w:rsidRDefault="00BD4213" w:rsidP="00BD4213">
      <w:pPr>
        <w:jc w:val="left"/>
        <w:rPr>
          <w:rFonts w:ascii="宋体" w:hAnsi="宋体" w:cs="仿宋_GB2312"/>
          <w:color w:val="3F3F3F"/>
          <w:kern w:val="1"/>
          <w:sz w:val="28"/>
          <w:szCs w:val="28"/>
        </w:rPr>
      </w:pPr>
      <w:r w:rsidRPr="00BD4213">
        <w:rPr>
          <w:rFonts w:ascii="宋体" w:hAnsi="宋体" w:cs="仿宋_GB2312" w:hint="eastAsia"/>
          <w:color w:val="3F3F3F"/>
          <w:kern w:val="1"/>
          <w:sz w:val="28"/>
          <w:szCs w:val="28"/>
        </w:rPr>
        <w:t>对脑科学或者心理学感兴趣的人群，比如科研工作者、医生、治疗师以及对自身心理健康关注的人群。</w:t>
      </w:r>
    </w:p>
    <w:p w14:paraId="12A9EA58" w14:textId="77777777" w:rsidR="00BD4213" w:rsidRPr="00BD4213" w:rsidRDefault="00BD4213" w:rsidP="00BD4213">
      <w:pPr>
        <w:jc w:val="left"/>
        <w:rPr>
          <w:rFonts w:ascii="宋体" w:hAnsi="宋体" w:cs="仿宋_GB2312"/>
          <w:color w:val="3F3F3F"/>
          <w:kern w:val="1"/>
          <w:sz w:val="28"/>
          <w:szCs w:val="28"/>
        </w:rPr>
      </w:pPr>
    </w:p>
    <w:p w14:paraId="1B8FE094" w14:textId="77777777" w:rsidR="00BD4213" w:rsidRPr="00BD4213" w:rsidRDefault="00BD4213" w:rsidP="00BD4213">
      <w:pPr>
        <w:jc w:val="left"/>
        <w:rPr>
          <w:rFonts w:ascii="宋体" w:hAnsi="宋体" w:cs="仿宋_GB2312"/>
          <w:color w:val="3F3F3F"/>
          <w:kern w:val="1"/>
          <w:sz w:val="28"/>
          <w:szCs w:val="28"/>
        </w:rPr>
      </w:pPr>
      <w:r w:rsidRPr="00BD4213">
        <w:rPr>
          <w:rFonts w:ascii="宋体" w:hAnsi="宋体" w:cs="仿宋_GB2312" w:hint="eastAsia"/>
          <w:color w:val="3F3F3F"/>
          <w:kern w:val="1"/>
          <w:sz w:val="28"/>
          <w:szCs w:val="28"/>
        </w:rPr>
        <w:t>需要在工作或学习中保持高度的注意力和专注力的人群，比如程序员、学生、</w:t>
      </w:r>
      <w:proofErr w:type="gramStart"/>
      <w:r w:rsidRPr="00BD4213">
        <w:rPr>
          <w:rFonts w:ascii="宋体" w:hAnsi="宋体" w:cs="仿宋_GB2312" w:hint="eastAsia"/>
          <w:color w:val="3F3F3F"/>
          <w:kern w:val="1"/>
          <w:sz w:val="28"/>
          <w:szCs w:val="28"/>
        </w:rPr>
        <w:t>职场人士</w:t>
      </w:r>
      <w:proofErr w:type="gramEnd"/>
      <w:r w:rsidRPr="00BD4213">
        <w:rPr>
          <w:rFonts w:ascii="宋体" w:hAnsi="宋体" w:cs="仿宋_GB2312" w:hint="eastAsia"/>
          <w:color w:val="3F3F3F"/>
          <w:kern w:val="1"/>
          <w:sz w:val="28"/>
          <w:szCs w:val="28"/>
        </w:rPr>
        <w:t>等。</w:t>
      </w:r>
    </w:p>
    <w:p w14:paraId="79A7407D" w14:textId="77777777" w:rsidR="00BD4213" w:rsidRPr="00BD4213" w:rsidRDefault="00BD4213" w:rsidP="00BD4213">
      <w:pPr>
        <w:jc w:val="left"/>
        <w:rPr>
          <w:rFonts w:ascii="宋体" w:hAnsi="宋体" w:cs="仿宋_GB2312"/>
          <w:color w:val="3F3F3F"/>
          <w:kern w:val="1"/>
          <w:sz w:val="28"/>
          <w:szCs w:val="28"/>
        </w:rPr>
      </w:pPr>
    </w:p>
    <w:p w14:paraId="2061FA7E" w14:textId="77777777" w:rsidR="00BD4213" w:rsidRPr="00BD4213" w:rsidRDefault="00BD4213" w:rsidP="00BD4213">
      <w:pPr>
        <w:jc w:val="left"/>
        <w:rPr>
          <w:rFonts w:ascii="宋体" w:hAnsi="宋体" w:cs="仿宋_GB2312"/>
          <w:color w:val="3F3F3F"/>
          <w:kern w:val="1"/>
          <w:sz w:val="28"/>
          <w:szCs w:val="28"/>
        </w:rPr>
      </w:pPr>
      <w:r w:rsidRPr="00BD4213">
        <w:rPr>
          <w:rFonts w:ascii="宋体" w:hAnsi="宋体" w:cs="仿宋_GB2312" w:hint="eastAsia"/>
          <w:color w:val="3F3F3F"/>
          <w:kern w:val="1"/>
          <w:sz w:val="28"/>
          <w:szCs w:val="28"/>
        </w:rPr>
        <w:t>对娱乐和休闲有需求的人群，比如游戏玩家、音乐爱好者等。</w:t>
      </w:r>
    </w:p>
    <w:p w14:paraId="69D369A5" w14:textId="77777777" w:rsidR="00BD4213" w:rsidRPr="00BD4213" w:rsidRDefault="00BD4213" w:rsidP="00BD4213">
      <w:pPr>
        <w:jc w:val="left"/>
        <w:rPr>
          <w:rFonts w:ascii="宋体" w:hAnsi="宋体" w:cs="仿宋_GB2312"/>
          <w:color w:val="3F3F3F"/>
          <w:kern w:val="1"/>
          <w:sz w:val="28"/>
          <w:szCs w:val="28"/>
        </w:rPr>
      </w:pPr>
    </w:p>
    <w:p w14:paraId="6E88CFC8" w14:textId="77777777" w:rsidR="00BD4213" w:rsidRPr="00BD4213" w:rsidRDefault="00BD4213" w:rsidP="00BD4213">
      <w:pPr>
        <w:jc w:val="left"/>
        <w:rPr>
          <w:rFonts w:ascii="宋体" w:hAnsi="宋体" w:cs="仿宋_GB2312"/>
          <w:color w:val="3F3F3F"/>
          <w:kern w:val="1"/>
          <w:sz w:val="28"/>
          <w:szCs w:val="28"/>
        </w:rPr>
      </w:pPr>
      <w:r w:rsidRPr="00BD4213">
        <w:rPr>
          <w:rFonts w:ascii="宋体" w:hAnsi="宋体" w:cs="仿宋_GB2312" w:hint="eastAsia"/>
          <w:color w:val="3F3F3F"/>
          <w:kern w:val="1"/>
          <w:sz w:val="28"/>
          <w:szCs w:val="28"/>
        </w:rPr>
        <w:t>有一定经济实力和追求科技新鲜感的年轻人群，他们乐意尝试新的科技产品和体验。</w:t>
      </w:r>
    </w:p>
    <w:p w14:paraId="11981AA1" w14:textId="77777777" w:rsidR="00BD4213" w:rsidRPr="00BD4213" w:rsidRDefault="00BD4213" w:rsidP="00BD4213">
      <w:pPr>
        <w:jc w:val="left"/>
        <w:rPr>
          <w:rFonts w:ascii="宋体" w:hAnsi="宋体" w:cs="仿宋_GB2312"/>
          <w:color w:val="3F3F3F"/>
          <w:kern w:val="1"/>
          <w:sz w:val="28"/>
          <w:szCs w:val="28"/>
        </w:rPr>
      </w:pPr>
    </w:p>
    <w:p w14:paraId="717386CE" w14:textId="1342466B" w:rsidR="00A02EA3" w:rsidRPr="007E58F5" w:rsidRDefault="00BD4213" w:rsidP="00BD4213">
      <w:pPr>
        <w:jc w:val="left"/>
        <w:rPr>
          <w:rFonts w:ascii="宋体" w:hAnsi="宋体" w:cs="仿宋_GB2312"/>
          <w:color w:val="3F3F3F"/>
          <w:kern w:val="1"/>
          <w:sz w:val="28"/>
          <w:szCs w:val="28"/>
        </w:rPr>
      </w:pPr>
      <w:r w:rsidRPr="00BD4213">
        <w:rPr>
          <w:rFonts w:ascii="宋体" w:hAnsi="宋体" w:cs="仿宋_GB2312" w:hint="eastAsia"/>
          <w:color w:val="3F3F3F"/>
          <w:kern w:val="1"/>
          <w:sz w:val="28"/>
          <w:szCs w:val="28"/>
        </w:rPr>
        <w:t>除了以上人群，该产品也可能会被一些身处高风险行业的人使用，比如飞行员、特种部队等，他们需要在高压力的环境下保持高度的注意力和反应速度，从而保证任务的顺利完成。</w:t>
      </w:r>
    </w:p>
    <w:p w14:paraId="78078D43" w14:textId="77777777" w:rsidR="00A02EA3" w:rsidRPr="007E58F5" w:rsidRDefault="0092511B">
      <w:pPr>
        <w:jc w:val="left"/>
        <w:rPr>
          <w:rFonts w:ascii="宋体" w:hAnsi="宋体" w:cs="微软雅黑"/>
          <w:b/>
          <w:bCs/>
          <w:color w:val="1F497D"/>
          <w:kern w:val="1"/>
          <w:sz w:val="28"/>
          <w:szCs w:val="28"/>
        </w:rPr>
      </w:pPr>
      <w:bookmarkStart w:id="19" w:name="四、收入来源"/>
      <w:r w:rsidRPr="007E58F5">
        <w:rPr>
          <w:rFonts w:ascii="宋体" w:hAnsi="宋体" w:cs="微软雅黑" w:hint="eastAsia"/>
          <w:b/>
          <w:bCs/>
          <w:color w:val="1F497D"/>
          <w:kern w:val="1"/>
          <w:sz w:val="28"/>
          <w:szCs w:val="28"/>
        </w:rPr>
        <w:t>四、收入来源</w:t>
      </w:r>
    </w:p>
    <w:bookmarkEnd w:id="19"/>
    <w:p w14:paraId="54C32A11" w14:textId="77777777" w:rsidR="00A02EA3" w:rsidRPr="007E58F5" w:rsidRDefault="00A02EA3">
      <w:pPr>
        <w:ind w:leftChars="200" w:left="420"/>
        <w:jc w:val="left"/>
        <w:rPr>
          <w:rFonts w:ascii="宋体" w:hAnsi="宋体" w:cs="微软雅黑"/>
          <w:b/>
          <w:bCs/>
          <w:color w:val="1F497D"/>
          <w:kern w:val="1"/>
          <w:sz w:val="28"/>
          <w:szCs w:val="28"/>
        </w:rPr>
      </w:pPr>
    </w:p>
    <w:tbl>
      <w:tblPr>
        <w:tblStyle w:val="a6"/>
        <w:tblW w:w="0" w:type="auto"/>
        <w:tblLook w:val="04A0" w:firstRow="1" w:lastRow="0" w:firstColumn="1" w:lastColumn="0" w:noHBand="0" w:noVBand="1"/>
      </w:tblPr>
      <w:tblGrid>
        <w:gridCol w:w="2434"/>
        <w:gridCol w:w="5862"/>
      </w:tblGrid>
      <w:tr w:rsidR="00A02EA3" w:rsidRPr="007E58F5" w14:paraId="3235710F" w14:textId="77777777">
        <w:tc>
          <w:tcPr>
            <w:tcW w:w="8522" w:type="dxa"/>
            <w:gridSpan w:val="2"/>
          </w:tcPr>
          <w:p w14:paraId="5E31A936" w14:textId="052A4204" w:rsidR="00A02EA3" w:rsidRPr="007E58F5" w:rsidRDefault="0092511B">
            <w:pPr>
              <w:jc w:val="center"/>
              <w:rPr>
                <w:rFonts w:ascii="宋体" w:hAnsi="宋体" w:cs="仿宋_GB2312"/>
                <w:color w:val="3F3F3F"/>
                <w:kern w:val="1"/>
                <w:sz w:val="28"/>
                <w:szCs w:val="28"/>
              </w:rPr>
            </w:pPr>
            <w:r w:rsidRPr="007E58F5">
              <w:rPr>
                <w:rFonts w:ascii="宋体" w:hAnsi="宋体" w:cs="方正仿宋_GB2312" w:hint="eastAsia"/>
                <w:b/>
                <w:bCs/>
                <w:color w:val="000000"/>
                <w:sz w:val="28"/>
                <w:szCs w:val="28"/>
              </w:rPr>
              <w:t>《</w:t>
            </w:r>
            <w:r w:rsidR="00BD4213">
              <w:rPr>
                <w:rFonts w:ascii="宋体" w:hAnsi="宋体" w:cs="方正仿宋_GB2312" w:hint="eastAsia"/>
                <w:b/>
                <w:bCs/>
                <w:color w:val="000000"/>
                <w:sz w:val="28"/>
                <w:szCs w:val="28"/>
              </w:rPr>
              <w:t>基于TGAM模块的脑电分析及应用</w:t>
            </w:r>
            <w:r w:rsidRPr="007E58F5">
              <w:rPr>
                <w:rFonts w:ascii="宋体" w:hAnsi="宋体" w:cs="方正仿宋_GB2312" w:hint="eastAsia"/>
                <w:b/>
                <w:bCs/>
                <w:color w:val="000000"/>
                <w:sz w:val="28"/>
                <w:szCs w:val="28"/>
              </w:rPr>
              <w:t>》</w:t>
            </w:r>
          </w:p>
        </w:tc>
      </w:tr>
      <w:tr w:rsidR="008A216A" w:rsidRPr="007E58F5" w14:paraId="45D39F36" w14:textId="77777777">
        <w:trPr>
          <w:trHeight w:val="3914"/>
        </w:trPr>
        <w:tc>
          <w:tcPr>
            <w:tcW w:w="2496" w:type="dxa"/>
          </w:tcPr>
          <w:p w14:paraId="473F0A44" w14:textId="77777777"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lastRenderedPageBreak/>
              <w:t>1.直销模式</w:t>
            </w:r>
          </w:p>
        </w:tc>
        <w:tc>
          <w:tcPr>
            <w:tcW w:w="6026" w:type="dxa"/>
          </w:tcPr>
          <w:p w14:paraId="4E058BDE" w14:textId="094E933B" w:rsidR="00A02EA3" w:rsidRPr="007E58F5" w:rsidRDefault="008A216A">
            <w:pPr>
              <w:jc w:val="left"/>
              <w:rPr>
                <w:rFonts w:ascii="宋体" w:hAnsi="宋体" w:cs="仿宋_GB2312"/>
                <w:color w:val="3F3F3F"/>
                <w:kern w:val="1"/>
                <w:sz w:val="28"/>
                <w:szCs w:val="28"/>
              </w:rPr>
            </w:pPr>
            <w:r w:rsidRPr="008A216A">
              <w:rPr>
                <w:rFonts w:ascii="宋体" w:hAnsi="宋体" w:cs="仿宋_GB2312" w:hint="eastAsia"/>
                <w:color w:val="3F3F3F"/>
                <w:kern w:val="1"/>
                <w:sz w:val="28"/>
                <w:szCs w:val="28"/>
              </w:rPr>
              <w:t>该产品可以通过线上、线下等多种渠道进行销售，比如通过自有网站、</w:t>
            </w:r>
            <w:proofErr w:type="gramStart"/>
            <w:r w:rsidRPr="008A216A">
              <w:rPr>
                <w:rFonts w:ascii="宋体" w:hAnsi="宋体" w:cs="仿宋_GB2312" w:hint="eastAsia"/>
                <w:color w:val="3F3F3F"/>
                <w:kern w:val="1"/>
                <w:sz w:val="28"/>
                <w:szCs w:val="28"/>
              </w:rPr>
              <w:t>第三方电商</w:t>
            </w:r>
            <w:proofErr w:type="gramEnd"/>
            <w:r w:rsidRPr="008A216A">
              <w:rPr>
                <w:rFonts w:ascii="宋体" w:hAnsi="宋体" w:cs="仿宋_GB2312" w:hint="eastAsia"/>
                <w:color w:val="3F3F3F"/>
                <w:kern w:val="1"/>
                <w:sz w:val="28"/>
                <w:szCs w:val="28"/>
              </w:rPr>
              <w:t>平台、实体店铺等方式销售。在销售时可以根据产品的性能、品牌、定位等进行定价，从而获取销售收入。</w:t>
            </w:r>
          </w:p>
        </w:tc>
      </w:tr>
      <w:tr w:rsidR="008A216A" w:rsidRPr="007E58F5" w14:paraId="7C3B2BB4" w14:textId="77777777">
        <w:trPr>
          <w:trHeight w:val="3924"/>
        </w:trPr>
        <w:tc>
          <w:tcPr>
            <w:tcW w:w="2496" w:type="dxa"/>
          </w:tcPr>
          <w:p w14:paraId="628FB31B" w14:textId="4E8E3328"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t>2.</w:t>
            </w:r>
            <w:r w:rsidR="008A216A">
              <w:rPr>
                <w:rFonts w:ascii="宋体" w:hAnsi="宋体" w:cs="仿宋_GB2312" w:hint="eastAsia"/>
                <w:color w:val="3F3F3F"/>
                <w:kern w:val="1"/>
                <w:sz w:val="28"/>
                <w:szCs w:val="28"/>
              </w:rPr>
              <w:t>合作收入</w:t>
            </w:r>
          </w:p>
        </w:tc>
        <w:tc>
          <w:tcPr>
            <w:tcW w:w="6026" w:type="dxa"/>
          </w:tcPr>
          <w:p w14:paraId="3DD70081" w14:textId="1A48E02A" w:rsidR="00A02EA3" w:rsidRPr="007E58F5" w:rsidRDefault="008A216A">
            <w:pPr>
              <w:jc w:val="left"/>
              <w:rPr>
                <w:rFonts w:ascii="宋体" w:hAnsi="宋体" w:cs="仿宋_GB2312"/>
                <w:color w:val="3F3F3F"/>
                <w:kern w:val="1"/>
                <w:sz w:val="28"/>
                <w:szCs w:val="28"/>
              </w:rPr>
            </w:pPr>
            <w:r w:rsidRPr="008A216A">
              <w:rPr>
                <w:rFonts w:ascii="宋体" w:hAnsi="宋体" w:cs="方正仿宋_GB2312" w:hint="eastAsia"/>
                <w:color w:val="3F3F3F"/>
                <w:kern w:val="1"/>
                <w:sz w:val="28"/>
                <w:szCs w:val="28"/>
              </w:rPr>
              <w:t>可以和其他企业或组织进行合作，开展联合营销等活动，以获得合作收入。例如，和脑科学研究机构合作，共同研发相关应用，以获得合作收入。</w:t>
            </w:r>
          </w:p>
        </w:tc>
      </w:tr>
      <w:tr w:rsidR="008A216A" w:rsidRPr="007E58F5" w14:paraId="6A46FCBF" w14:textId="77777777">
        <w:trPr>
          <w:trHeight w:val="3885"/>
        </w:trPr>
        <w:tc>
          <w:tcPr>
            <w:tcW w:w="2496" w:type="dxa"/>
          </w:tcPr>
          <w:p w14:paraId="0508863D" w14:textId="16948CC0"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t>3.</w:t>
            </w:r>
            <w:r w:rsidR="008A216A">
              <w:rPr>
                <w:rFonts w:ascii="宋体" w:hAnsi="宋体" w:cs="仿宋_GB2312" w:hint="eastAsia"/>
                <w:color w:val="3F3F3F"/>
                <w:kern w:val="1"/>
                <w:sz w:val="28"/>
                <w:szCs w:val="28"/>
              </w:rPr>
              <w:t>订阅服务</w:t>
            </w:r>
          </w:p>
        </w:tc>
        <w:tc>
          <w:tcPr>
            <w:tcW w:w="6026" w:type="dxa"/>
          </w:tcPr>
          <w:p w14:paraId="331290BA" w14:textId="5818EA5F" w:rsidR="00A02EA3" w:rsidRPr="007E58F5" w:rsidRDefault="008A216A">
            <w:pPr>
              <w:rPr>
                <w:rFonts w:ascii="宋体" w:hAnsi="宋体" w:cs="仿宋_GB2312"/>
                <w:color w:val="3F3F3F"/>
                <w:kern w:val="1"/>
                <w:sz w:val="28"/>
                <w:szCs w:val="28"/>
              </w:rPr>
            </w:pPr>
            <w:r w:rsidRPr="008A216A">
              <w:rPr>
                <w:rFonts w:ascii="宋体" w:hAnsi="宋体" w:cs="方正仿宋_GB2312" w:hint="eastAsia"/>
                <w:sz w:val="28"/>
                <w:szCs w:val="28"/>
              </w:rPr>
              <w:t>该产品提供一些增值服务，比如脑波数据分析、训练方案定制等服务，用户可以通过订阅的方式获取这些服务，从而带来订阅收入。</w:t>
            </w:r>
          </w:p>
        </w:tc>
      </w:tr>
      <w:tr w:rsidR="008A216A" w:rsidRPr="007E58F5" w14:paraId="2EE77BE5" w14:textId="77777777">
        <w:tc>
          <w:tcPr>
            <w:tcW w:w="2496" w:type="dxa"/>
          </w:tcPr>
          <w:p w14:paraId="405B08AC" w14:textId="274CB451"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t>4.</w:t>
            </w:r>
            <w:r w:rsidR="008A216A">
              <w:rPr>
                <w:rFonts w:hint="eastAsia"/>
              </w:rPr>
              <w:t xml:space="preserve"> </w:t>
            </w:r>
            <w:r w:rsidR="008A216A">
              <w:rPr>
                <w:rFonts w:hint="eastAsia"/>
              </w:rPr>
              <w:t>广告</w:t>
            </w:r>
            <w:r w:rsidR="008A216A" w:rsidRPr="008A216A">
              <w:rPr>
                <w:rFonts w:ascii="宋体" w:hAnsi="宋体" w:cs="仿宋_GB2312" w:hint="eastAsia"/>
                <w:color w:val="3F3F3F"/>
                <w:kern w:val="1"/>
                <w:sz w:val="28"/>
                <w:szCs w:val="28"/>
              </w:rPr>
              <w:t>费用</w:t>
            </w:r>
          </w:p>
        </w:tc>
        <w:tc>
          <w:tcPr>
            <w:tcW w:w="6026" w:type="dxa"/>
          </w:tcPr>
          <w:p w14:paraId="64CD26E1" w14:textId="77777777" w:rsidR="00A02EA3" w:rsidRDefault="008A216A">
            <w:pPr>
              <w:rPr>
                <w:rFonts w:ascii="宋体" w:hAnsi="宋体" w:cs="方正仿宋_GB2312"/>
                <w:sz w:val="28"/>
                <w:szCs w:val="28"/>
              </w:rPr>
            </w:pPr>
            <w:r w:rsidRPr="008A216A">
              <w:rPr>
                <w:rFonts w:ascii="宋体" w:hAnsi="宋体" w:cs="方正仿宋_GB2312" w:hint="eastAsia"/>
                <w:sz w:val="28"/>
                <w:szCs w:val="28"/>
              </w:rPr>
              <w:t>通过该产品所涉及的移动应用等平台，可以为广告客户提供一定的广告展示位，以获得广告收入。</w:t>
            </w:r>
          </w:p>
          <w:p w14:paraId="528E0F22" w14:textId="770A4A70" w:rsidR="008A216A" w:rsidRPr="007E58F5" w:rsidRDefault="008A216A">
            <w:pPr>
              <w:rPr>
                <w:rFonts w:ascii="宋体" w:hAnsi="宋体" w:cs="仿宋_GB2312"/>
                <w:color w:val="3F3F3F"/>
                <w:kern w:val="1"/>
                <w:sz w:val="28"/>
                <w:szCs w:val="28"/>
              </w:rPr>
            </w:pPr>
            <w:r w:rsidRPr="008A216A">
              <w:rPr>
                <w:rFonts w:ascii="宋体" w:hAnsi="宋体" w:cs="仿宋_GB2312" w:hint="eastAsia"/>
                <w:color w:val="3F3F3F"/>
                <w:kern w:val="1"/>
                <w:sz w:val="28"/>
                <w:szCs w:val="28"/>
              </w:rPr>
              <w:lastRenderedPageBreak/>
              <w:t>可以</w:t>
            </w:r>
            <w:r>
              <w:rPr>
                <w:rFonts w:ascii="宋体" w:hAnsi="宋体" w:cs="仿宋_GB2312" w:hint="eastAsia"/>
                <w:color w:val="3F3F3F"/>
                <w:kern w:val="1"/>
                <w:sz w:val="28"/>
                <w:szCs w:val="28"/>
              </w:rPr>
              <w:t>相应的</w:t>
            </w:r>
            <w:r w:rsidRPr="008A216A">
              <w:rPr>
                <w:rFonts w:ascii="宋体" w:hAnsi="宋体" w:cs="仿宋_GB2312" w:hint="eastAsia"/>
                <w:color w:val="3F3F3F"/>
                <w:kern w:val="1"/>
                <w:sz w:val="28"/>
                <w:szCs w:val="28"/>
              </w:rPr>
              <w:t>技术给其它公司或团队，从而带来一定的收入。</w:t>
            </w:r>
          </w:p>
        </w:tc>
      </w:tr>
    </w:tbl>
    <w:p w14:paraId="0188D34B" w14:textId="75BC2084" w:rsidR="00A02EA3" w:rsidRPr="007E58F5" w:rsidRDefault="00A02EA3">
      <w:pPr>
        <w:ind w:firstLineChars="100" w:firstLine="280"/>
        <w:jc w:val="left"/>
        <w:rPr>
          <w:rFonts w:ascii="宋体" w:hAnsi="宋体" w:cs="仿宋_GB2312"/>
          <w:color w:val="3F3F3F"/>
          <w:kern w:val="1"/>
          <w:sz w:val="28"/>
          <w:szCs w:val="28"/>
        </w:rPr>
      </w:pPr>
    </w:p>
    <w:p w14:paraId="791E8237" w14:textId="4749A7C7" w:rsidR="00A02EA3" w:rsidRPr="007E58F5" w:rsidRDefault="00A02EA3">
      <w:pPr>
        <w:ind w:firstLineChars="100" w:firstLine="280"/>
        <w:jc w:val="left"/>
        <w:rPr>
          <w:rFonts w:ascii="宋体" w:hAnsi="宋体" w:cs="仿宋_GB2312"/>
          <w:color w:val="3F3F3F"/>
          <w:kern w:val="1"/>
          <w:sz w:val="28"/>
          <w:szCs w:val="28"/>
        </w:rPr>
      </w:pPr>
    </w:p>
    <w:p w14:paraId="22766B00" w14:textId="546BFB23" w:rsidR="00A02EA3" w:rsidRPr="007E58F5" w:rsidRDefault="00A02EA3">
      <w:pPr>
        <w:ind w:firstLineChars="100" w:firstLine="280"/>
        <w:jc w:val="left"/>
        <w:rPr>
          <w:rFonts w:ascii="宋体" w:hAnsi="宋体" w:cs="仿宋_GB2312"/>
          <w:color w:val="3F3F3F"/>
          <w:kern w:val="1"/>
          <w:sz w:val="28"/>
          <w:szCs w:val="28"/>
        </w:rPr>
      </w:pPr>
    </w:p>
    <w:p w14:paraId="33F3971F" w14:textId="7464D45B" w:rsidR="00A02EA3" w:rsidRPr="007E58F5" w:rsidRDefault="00A02EA3">
      <w:pPr>
        <w:ind w:firstLineChars="100" w:firstLine="280"/>
        <w:jc w:val="left"/>
        <w:rPr>
          <w:rFonts w:ascii="宋体" w:hAnsi="宋体" w:cs="仿宋_GB2312"/>
          <w:color w:val="3F3F3F"/>
          <w:kern w:val="1"/>
          <w:sz w:val="28"/>
          <w:szCs w:val="28"/>
        </w:rPr>
      </w:pPr>
    </w:p>
    <w:p w14:paraId="22F95BFA" w14:textId="5EC31EAA" w:rsidR="00A02EA3" w:rsidRPr="008A216A" w:rsidRDefault="00A02EA3">
      <w:pPr>
        <w:ind w:firstLineChars="100" w:firstLine="280"/>
        <w:jc w:val="left"/>
        <w:rPr>
          <w:rFonts w:ascii="宋体" w:hAnsi="宋体" w:cs="仿宋_GB2312"/>
          <w:color w:val="3F3F3F"/>
          <w:kern w:val="1"/>
          <w:sz w:val="28"/>
          <w:szCs w:val="28"/>
        </w:rPr>
      </w:pPr>
    </w:p>
    <w:p w14:paraId="534A45E2" w14:textId="0F62CD88" w:rsidR="00A02EA3" w:rsidRPr="007E58F5" w:rsidRDefault="00A02EA3">
      <w:pPr>
        <w:ind w:firstLineChars="100" w:firstLine="280"/>
        <w:jc w:val="left"/>
        <w:rPr>
          <w:rFonts w:ascii="宋体" w:hAnsi="宋体" w:cs="仿宋_GB2312"/>
          <w:color w:val="3F3F3F"/>
          <w:kern w:val="1"/>
          <w:sz w:val="28"/>
          <w:szCs w:val="28"/>
        </w:rPr>
      </w:pPr>
    </w:p>
    <w:p w14:paraId="6367D48D" w14:textId="07CAB081" w:rsidR="00A02EA3" w:rsidRPr="007E58F5" w:rsidRDefault="00A02EA3">
      <w:pPr>
        <w:ind w:firstLineChars="100" w:firstLine="280"/>
        <w:jc w:val="left"/>
        <w:rPr>
          <w:rFonts w:ascii="宋体" w:hAnsi="宋体" w:cs="仿宋_GB2312"/>
          <w:color w:val="3F3F3F"/>
          <w:kern w:val="1"/>
          <w:sz w:val="28"/>
          <w:szCs w:val="28"/>
        </w:rPr>
      </w:pPr>
    </w:p>
    <w:p w14:paraId="4607FFBC" w14:textId="7D011AB1" w:rsidR="00A02EA3" w:rsidRPr="007E58F5" w:rsidRDefault="00A02EA3">
      <w:pPr>
        <w:jc w:val="left"/>
        <w:rPr>
          <w:rFonts w:ascii="宋体" w:hAnsi="宋体" w:cs="仿宋_GB2312"/>
          <w:color w:val="3F3F3F"/>
          <w:kern w:val="1"/>
          <w:sz w:val="28"/>
          <w:szCs w:val="28"/>
        </w:rPr>
      </w:pPr>
    </w:p>
    <w:p w14:paraId="3BEAB8A6" w14:textId="0C8D2906" w:rsidR="00A02EA3" w:rsidRPr="007E58F5" w:rsidRDefault="0092511B">
      <w:pPr>
        <w:jc w:val="left"/>
        <w:rPr>
          <w:rFonts w:ascii="宋体" w:hAnsi="宋体" w:cs="仿宋_GB2312"/>
          <w:color w:val="3F3F3F"/>
          <w:kern w:val="1"/>
          <w:sz w:val="28"/>
          <w:szCs w:val="28"/>
        </w:rPr>
      </w:pPr>
      <w:bookmarkStart w:id="20" w:name="五、目前项目存在的问题及规避计划"/>
      <w:r w:rsidRPr="007E58F5">
        <w:rPr>
          <w:rFonts w:ascii="宋体" w:hAnsi="宋体"/>
          <w:noProof/>
          <w:sz w:val="28"/>
          <w:szCs w:val="28"/>
        </w:rPr>
        <mc:AlternateContent>
          <mc:Choice Requires="wps">
            <w:drawing>
              <wp:anchor distT="0" distB="0" distL="114300" distR="114300" simplePos="0" relativeHeight="251696128" behindDoc="0" locked="0" layoutInCell="1" allowOverlap="1" wp14:anchorId="64F9513C" wp14:editId="1C514B6E">
                <wp:simplePos x="0" y="0"/>
                <wp:positionH relativeFrom="column">
                  <wp:posOffset>5543550</wp:posOffset>
                </wp:positionH>
                <wp:positionV relativeFrom="paragraph">
                  <wp:posOffset>-2411730</wp:posOffset>
                </wp:positionV>
                <wp:extent cx="1250315" cy="1250315"/>
                <wp:effectExtent l="0" t="0" r="6985" b="6985"/>
                <wp:wrapNone/>
                <wp:docPr id="95" name="自选图形 217"/>
                <wp:cNvGraphicFramePr/>
                <a:graphic xmlns:a="http://schemas.openxmlformats.org/drawingml/2006/main">
                  <a:graphicData uri="http://schemas.microsoft.com/office/word/2010/wordprocessingShape">
                    <wps:wsp>
                      <wps:cNvSpPr/>
                      <wps:spPr>
                        <a:xfrm>
                          <a:off x="0" y="0"/>
                          <a:ext cx="1250315" cy="1250315"/>
                        </a:xfrm>
                        <a:prstGeom prst="diamond">
                          <a:avLst/>
                        </a:prstGeom>
                        <a:solidFill>
                          <a:srgbClr val="604A7B"/>
                        </a:solidFill>
                        <a:ln>
                          <a:noFill/>
                        </a:ln>
                      </wps:spPr>
                      <wps:txbx>
                        <w:txbxContent>
                          <w:p w14:paraId="2E8AA1D9" w14:textId="77777777" w:rsidR="00A02EA3" w:rsidRDefault="00A02EA3"/>
                          <w:p w14:paraId="176FD29C" w14:textId="77777777" w:rsidR="00A02EA3" w:rsidRDefault="0092511B">
                            <w:pPr>
                              <w:rPr>
                                <w:b/>
                                <w:bCs/>
                                <w:color w:val="FFFFFF"/>
                                <w:sz w:val="24"/>
                                <w:szCs w:val="32"/>
                              </w:rPr>
                            </w:pPr>
                            <w:r>
                              <w:rPr>
                                <w:rFonts w:hint="eastAsia"/>
                                <w:b/>
                                <w:bCs/>
                                <w:color w:val="FFFFFF"/>
                                <w:sz w:val="24"/>
                                <w:szCs w:val="32"/>
                              </w:rPr>
                              <w:t>商</w:t>
                            </w:r>
                            <w:r>
                              <w:rPr>
                                <w:rFonts w:hint="eastAsia"/>
                                <w:b/>
                                <w:bCs/>
                                <w:color w:val="FFFFFF"/>
                                <w:sz w:val="24"/>
                                <w:szCs w:val="32"/>
                              </w:rPr>
                              <w:t xml:space="preserve"> </w:t>
                            </w:r>
                            <w:r>
                              <w:rPr>
                                <w:rFonts w:hint="eastAsia"/>
                                <w:b/>
                                <w:bCs/>
                                <w:color w:val="FFFFFF"/>
                                <w:sz w:val="24"/>
                                <w:szCs w:val="32"/>
                              </w:rPr>
                              <w:t>业</w:t>
                            </w:r>
                          </w:p>
                          <w:p w14:paraId="37EF56CE" w14:textId="77777777" w:rsidR="00A02EA3" w:rsidRDefault="0092511B">
                            <w:pPr>
                              <w:rPr>
                                <w:b/>
                                <w:bCs/>
                                <w:color w:val="FFFFFF"/>
                                <w:sz w:val="24"/>
                                <w:szCs w:val="32"/>
                              </w:rPr>
                            </w:pPr>
                            <w:r>
                              <w:rPr>
                                <w:rFonts w:hint="eastAsia"/>
                                <w:b/>
                                <w:bCs/>
                                <w:color w:val="FFFFFF"/>
                                <w:sz w:val="24"/>
                                <w:szCs w:val="32"/>
                              </w:rPr>
                              <w:t>模</w:t>
                            </w:r>
                            <w:r>
                              <w:rPr>
                                <w:rFonts w:hint="eastAsia"/>
                                <w:b/>
                                <w:bCs/>
                                <w:color w:val="FFFFFF"/>
                                <w:sz w:val="24"/>
                                <w:szCs w:val="32"/>
                              </w:rPr>
                              <w:t xml:space="preserve"> </w:t>
                            </w:r>
                            <w:r>
                              <w:rPr>
                                <w:rFonts w:hint="eastAsia"/>
                                <w:b/>
                                <w:bCs/>
                                <w:color w:val="FFFFFF"/>
                                <w:sz w:val="24"/>
                                <w:szCs w:val="32"/>
                              </w:rPr>
                              <w:t>式</w:t>
                            </w:r>
                          </w:p>
                        </w:txbxContent>
                      </wps:txbx>
                      <wps:bodyPr wrap="square" upright="1"/>
                    </wps:wsp>
                  </a:graphicData>
                </a:graphic>
              </wp:anchor>
            </w:drawing>
          </mc:Choice>
          <mc:Fallback>
            <w:pict>
              <v:shapetype w14:anchorId="64F9513C" id="_x0000_t4" coordsize="21600,21600" o:spt="4" path="m10800,l,10800,10800,21600,21600,10800xe">
                <v:stroke joinstyle="miter"/>
                <v:path gradientshapeok="t" o:connecttype="rect" textboxrect="5400,5400,16200,16200"/>
              </v:shapetype>
              <v:shape id="自选图形 217" o:spid="_x0000_s1036" type="#_x0000_t4" style="position:absolute;margin-left:436.5pt;margin-top:-189.9pt;width:98.45pt;height:98.4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" fillcolor="#604a7b" stroked="f">
                <v:textbox>
                  <w:txbxContent>
                    <w:p w14:paraId="2E8AA1D9" w14:textId="77777777" w:rsidR="00A02EA3" w:rsidRDefault="00A02EA3"/>
                    <w:p w14:paraId="176FD29C" w14:textId="77777777" w:rsidR="00A02EA3" w:rsidRDefault="0092511B">
                      <w:pPr>
                        <w:rPr>
                          <w:b/>
                          <w:bCs/>
                          <w:color w:val="FFFFFF"/>
                          <w:sz w:val="24"/>
                          <w:szCs w:val="32"/>
                        </w:rPr>
                      </w:pPr>
                      <w:r>
                        <w:rPr>
                          <w:rFonts w:hint="eastAsia"/>
                          <w:b/>
                          <w:bCs/>
                          <w:color w:val="FFFFFF"/>
                          <w:sz w:val="24"/>
                          <w:szCs w:val="32"/>
                        </w:rPr>
                        <w:t>商</w:t>
                      </w:r>
                      <w:r>
                        <w:rPr>
                          <w:rFonts w:hint="eastAsia"/>
                          <w:b/>
                          <w:bCs/>
                          <w:color w:val="FFFFFF"/>
                          <w:sz w:val="24"/>
                          <w:szCs w:val="32"/>
                        </w:rPr>
                        <w:t xml:space="preserve"> </w:t>
                      </w:r>
                      <w:r>
                        <w:rPr>
                          <w:rFonts w:hint="eastAsia"/>
                          <w:b/>
                          <w:bCs/>
                          <w:color w:val="FFFFFF"/>
                          <w:sz w:val="24"/>
                          <w:szCs w:val="32"/>
                        </w:rPr>
                        <w:t>业</w:t>
                      </w:r>
                    </w:p>
                    <w:p w14:paraId="37EF56CE" w14:textId="77777777" w:rsidR="00A02EA3" w:rsidRDefault="0092511B">
                      <w:pPr>
                        <w:rPr>
                          <w:b/>
                          <w:bCs/>
                          <w:color w:val="FFFFFF"/>
                          <w:sz w:val="24"/>
                          <w:szCs w:val="32"/>
                        </w:rPr>
                      </w:pPr>
                      <w:r>
                        <w:rPr>
                          <w:rFonts w:hint="eastAsia"/>
                          <w:b/>
                          <w:bCs/>
                          <w:color w:val="FFFFFF"/>
                          <w:sz w:val="24"/>
                          <w:szCs w:val="32"/>
                        </w:rPr>
                        <w:t>模</w:t>
                      </w:r>
                      <w:r>
                        <w:rPr>
                          <w:rFonts w:hint="eastAsia"/>
                          <w:b/>
                          <w:bCs/>
                          <w:color w:val="FFFFFF"/>
                          <w:sz w:val="24"/>
                          <w:szCs w:val="32"/>
                        </w:rPr>
                        <w:t xml:space="preserve"> </w:t>
                      </w:r>
                      <w:r>
                        <w:rPr>
                          <w:rFonts w:hint="eastAsia"/>
                          <w:b/>
                          <w:bCs/>
                          <w:color w:val="FFFFFF"/>
                          <w:sz w:val="24"/>
                          <w:szCs w:val="32"/>
                        </w:rPr>
                        <w:t>式</w:t>
                      </w:r>
                    </w:p>
                  </w:txbxContent>
                </v:textbox>
              </v:shape>
            </w:pict>
          </mc:Fallback>
        </mc:AlternateContent>
      </w:r>
      <w:r w:rsidRPr="007E58F5">
        <w:rPr>
          <w:rFonts w:ascii="宋体" w:hAnsi="宋体" w:cs="微软雅黑" w:hint="eastAsia"/>
          <w:b/>
          <w:bCs/>
          <w:color w:val="1F497D"/>
          <w:kern w:val="1"/>
          <w:sz w:val="28"/>
          <w:szCs w:val="28"/>
        </w:rPr>
        <w:t>五、目前项目存在的问题及规避计划</w:t>
      </w:r>
    </w:p>
    <w:bookmarkEnd w:id="20"/>
    <w:p w14:paraId="36BA7A9E" w14:textId="05436DAE" w:rsidR="00A02EA3" w:rsidRPr="007E58F5" w:rsidRDefault="000F66B0">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725824" behindDoc="0" locked="0" layoutInCell="1" allowOverlap="1" wp14:anchorId="7B51C76E" wp14:editId="398F2667">
                <wp:simplePos x="0" y="0"/>
                <wp:positionH relativeFrom="margin">
                  <wp:align>center</wp:align>
                </wp:positionH>
                <wp:positionV relativeFrom="paragraph">
                  <wp:posOffset>104775</wp:posOffset>
                </wp:positionV>
                <wp:extent cx="5063490" cy="2209800"/>
                <wp:effectExtent l="0" t="0" r="22860" b="19050"/>
                <wp:wrapNone/>
                <wp:docPr id="155" name="矩形 260"/>
                <wp:cNvGraphicFramePr/>
                <a:graphic xmlns:a="http://schemas.openxmlformats.org/drawingml/2006/main">
                  <a:graphicData uri="http://schemas.microsoft.com/office/word/2010/wordprocessingShape">
                    <wps:wsp>
                      <wps:cNvSpPr/>
                      <wps:spPr>
                        <a:xfrm>
                          <a:off x="0" y="0"/>
                          <a:ext cx="5063490" cy="220980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3EACFD6D" w14:textId="5C171D2F" w:rsidR="00A02EA3" w:rsidRDefault="0092511B">
                            <w:pPr>
                              <w:jc w:val="left"/>
                              <w:rPr>
                                <w:sz w:val="32"/>
                                <w:szCs w:val="32"/>
                              </w:rPr>
                            </w:pPr>
                            <w:r>
                              <w:rPr>
                                <w:rFonts w:hint="eastAsia"/>
                                <w:b/>
                                <w:bCs/>
                                <w:sz w:val="32"/>
                                <w:szCs w:val="32"/>
                              </w:rPr>
                              <w:t>问题</w:t>
                            </w:r>
                            <w:proofErr w:type="gramStart"/>
                            <w:r>
                              <w:rPr>
                                <w:rFonts w:hint="eastAsia"/>
                                <w:b/>
                                <w:bCs/>
                                <w:sz w:val="32"/>
                                <w:szCs w:val="32"/>
                              </w:rPr>
                              <w:t>一</w:t>
                            </w:r>
                            <w:proofErr w:type="gramEnd"/>
                            <w:r>
                              <w:rPr>
                                <w:rFonts w:hint="eastAsia"/>
                                <w:b/>
                                <w:bCs/>
                                <w:sz w:val="32"/>
                                <w:szCs w:val="32"/>
                              </w:rPr>
                              <w:t>：</w:t>
                            </w:r>
                            <w:r w:rsidR="0053444E">
                              <w:rPr>
                                <w:rFonts w:hint="eastAsia"/>
                                <w:sz w:val="32"/>
                                <w:szCs w:val="32"/>
                              </w:rPr>
                              <w:t>技术风险</w:t>
                            </w:r>
                          </w:p>
                          <w:p w14:paraId="0D830E8D" w14:textId="072C9DAF" w:rsidR="00A02EA3" w:rsidRDefault="0092511B">
                            <w:pPr>
                              <w:jc w:val="left"/>
                              <w:rPr>
                                <w:sz w:val="32"/>
                                <w:szCs w:val="32"/>
                              </w:rPr>
                            </w:pPr>
                            <w:r>
                              <w:rPr>
                                <w:rFonts w:hint="eastAsia"/>
                                <w:b/>
                                <w:bCs/>
                                <w:sz w:val="32"/>
                                <w:szCs w:val="32"/>
                              </w:rPr>
                              <w:t>规避计划：</w:t>
                            </w:r>
                            <w:r w:rsidR="0053444E" w:rsidRPr="0053444E">
                              <w:rPr>
                                <w:rFonts w:hint="eastAsia"/>
                                <w:sz w:val="32"/>
                                <w:szCs w:val="32"/>
                              </w:rPr>
                              <w:t>我们需要加强技术研发和质量管理，建立健全的质量控制体系，确保产品的质量和可靠性</w:t>
                            </w:r>
                            <w:r w:rsidR="0053444E">
                              <w:rPr>
                                <w:rFonts w:hint="eastAsia"/>
                                <w:sz w:val="32"/>
                                <w:szCs w:val="32"/>
                              </w:rPr>
                              <w:t>，不断引进技术，同时可以与竞争对手进行合作，在利益上并无冲突。</w:t>
                            </w:r>
                          </w:p>
                          <w:p w14:paraId="77D1E36D" w14:textId="77777777" w:rsidR="00A02EA3" w:rsidRDefault="00A02EA3">
                            <w:pPr>
                              <w:jc w:val="left"/>
                              <w:rPr>
                                <w:sz w:val="32"/>
                                <w:szCs w:val="32"/>
                              </w:rPr>
                            </w:pPr>
                          </w:p>
                          <w:p w14:paraId="4A0ED33E" w14:textId="77777777" w:rsidR="00A02EA3" w:rsidRDefault="00A02EA3">
                            <w:pPr>
                              <w:jc w:val="center"/>
                              <w:rPr>
                                <w:sz w:val="24"/>
                                <w:szCs w:val="32"/>
                              </w:rPr>
                            </w:pPr>
                          </w:p>
                          <w:p w14:paraId="35CADB19" w14:textId="77777777" w:rsidR="00A02EA3" w:rsidRDefault="00A02EA3">
                            <w:pPr>
                              <w:jc w:val="center"/>
                              <w:rPr>
                                <w:sz w:val="24"/>
                                <w:szCs w:val="32"/>
                              </w:rPr>
                            </w:pPr>
                          </w:p>
                          <w:p w14:paraId="4244254C" w14:textId="77777777" w:rsidR="00A02EA3" w:rsidRDefault="00A02EA3">
                            <w:pPr>
                              <w:jc w:val="center"/>
                              <w:rPr>
                                <w:sz w:val="24"/>
                                <w:szCs w:val="32"/>
                              </w:rPr>
                            </w:pPr>
                          </w:p>
                          <w:p w14:paraId="4B57BEEF" w14:textId="77777777" w:rsidR="00A02EA3" w:rsidRDefault="00A02EA3">
                            <w:pPr>
                              <w:jc w:val="center"/>
                              <w:rPr>
                                <w:sz w:val="24"/>
                                <w:szCs w:val="32"/>
                              </w:rPr>
                            </w:pPr>
                          </w:p>
                          <w:p w14:paraId="0044A700" w14:textId="77777777" w:rsidR="00A02EA3" w:rsidRDefault="00A02EA3">
                            <w:pPr>
                              <w:rPr>
                                <w:sz w:val="24"/>
                                <w:szCs w:val="32"/>
                              </w:rPr>
                            </w:pPr>
                          </w:p>
                          <w:p w14:paraId="64C76C1C" w14:textId="77777777" w:rsidR="00A02EA3" w:rsidRDefault="0092511B">
                            <w:pPr>
                              <w:jc w:val="center"/>
                              <w:rPr>
                                <w:color w:val="17365D"/>
                                <w:sz w:val="28"/>
                                <w:szCs w:val="36"/>
                              </w:rPr>
                            </w:pPr>
                            <w:r>
                              <w:rPr>
                                <w:noProof/>
                              </w:rPr>
                              <w:drawing>
                                <wp:inline distT="0" distB="0" distL="114300" distR="114300" wp14:anchorId="1C0FFD8C" wp14:editId="2C7E9B9C">
                                  <wp:extent cx="7738745" cy="5718810"/>
                                  <wp:effectExtent l="0" t="0" r="8255" b="8890"/>
                                  <wp:docPr id="182" name="图片 121" descr="E:\WPS 设计师\源文件\背景素材\LOGO IMAGE.png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1" descr="E:\WPS 设计师\源文件\背景素材\LOGO IMAGE.pngLOGO IMAGE"/>
                                          <pic:cNvPicPr>
                                            <a:picLocks noChangeAspect="1"/>
                                          </pic:cNvPicPr>
                                        </pic:nvPicPr>
                                        <pic:blipFill>
                                          <a:blip r:embed="rId22"/>
                                          <a:stretch>
                                            <a:fillRect/>
                                          </a:stretch>
                                        </pic:blipFill>
                                        <pic:spPr>
                                          <a:xfrm>
                                            <a:off x="0" y="0"/>
                                            <a:ext cx="7738745" cy="5718810"/>
                                          </a:xfrm>
                                          <a:prstGeom prst="rect">
                                            <a:avLst/>
                                          </a:prstGeom>
                                          <a:noFill/>
                                          <a:ln>
                                            <a:noFill/>
                                          </a:ln>
                                        </pic:spPr>
                                      </pic:pic>
                                    </a:graphicData>
                                  </a:graphic>
                                </wp:inline>
                              </w:drawing>
                            </w:r>
                            <w:r>
                              <w:rPr>
                                <w:rFonts w:hint="eastAsia"/>
                                <w:color w:val="17365D"/>
                                <w:sz w:val="28"/>
                                <w:szCs w:val="36"/>
                              </w:rPr>
                              <w:t>表格或图示</w:t>
                            </w:r>
                            <w:proofErr w:type="gramStart"/>
                            <w:r>
                              <w:rPr>
                                <w:rFonts w:hint="eastAsia"/>
                                <w:color w:val="17365D"/>
                                <w:sz w:val="28"/>
                                <w:szCs w:val="36"/>
                              </w:rPr>
                              <w:t>黏</w:t>
                            </w:r>
                            <w:proofErr w:type="gramEnd"/>
                            <w:r>
                              <w:rPr>
                                <w:rFonts w:hint="eastAsia"/>
                                <w:color w:val="17365D"/>
                                <w:sz w:val="28"/>
                                <w:szCs w:val="36"/>
                              </w:rPr>
                              <w:t>贴处</w:t>
                            </w:r>
                          </w:p>
                          <w:p w14:paraId="518B6875" w14:textId="77777777" w:rsidR="00A02EA3" w:rsidRDefault="0092511B">
                            <w:pPr>
                              <w:jc w:val="center"/>
                              <w:rPr>
                                <w:color w:val="17365D"/>
                                <w:sz w:val="28"/>
                                <w:szCs w:val="36"/>
                              </w:rPr>
                            </w:pPr>
                            <w:r>
                              <w:rPr>
                                <w:rFonts w:hint="eastAsia"/>
                                <w:color w:val="17365D"/>
                                <w:sz w:val="28"/>
                                <w:szCs w:val="36"/>
                              </w:rPr>
                              <w:t>稻壳尤巍设计原创设计与编写整本项目书</w:t>
                            </w:r>
                          </w:p>
                          <w:p w14:paraId="6C332326" w14:textId="77777777" w:rsidR="00A02EA3" w:rsidRDefault="00A02EA3">
                            <w:pPr>
                              <w:jc w:val="center"/>
                              <w:rPr>
                                <w:color w:val="17365D"/>
                                <w:sz w:val="28"/>
                                <w:szCs w:val="36"/>
                              </w:rPr>
                            </w:pPr>
                          </w:p>
                        </w:txbxContent>
                      </wps:txbx>
                      <wps:bodyPr vert="horz" wrap="square" anchor="t" upright="1">
                        <a:noAutofit/>
                      </wps:bodyPr>
                    </wps:wsp>
                  </a:graphicData>
                </a:graphic>
                <wp14:sizeRelV relativeFrom="margin">
                  <wp14:pctHeight>0</wp14:pctHeight>
                </wp14:sizeRelV>
              </wp:anchor>
            </w:drawing>
          </mc:Choice>
          <mc:Fallback>
            <w:pict>
              <v:rect w14:anchorId="7B51C76E" id="矩形 260" o:spid="_x0000_s1037" style="position:absolute;margin-left:0;margin-top:8.25pt;width:398.7pt;height:174pt;z-index:251725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" strokecolor="#d9d9d9">
                <v:textbox>
                  <w:txbxContent>
                    <w:p w14:paraId="3EACFD6D" w14:textId="5C171D2F" w:rsidR="00A02EA3" w:rsidRDefault="0092511B">
                      <w:pPr>
                        <w:jc w:val="left"/>
                        <w:rPr>
                          <w:sz w:val="32"/>
                          <w:szCs w:val="32"/>
                        </w:rPr>
                      </w:pPr>
                      <w:r>
                        <w:rPr>
                          <w:rFonts w:hint="eastAsia"/>
                          <w:b/>
                          <w:bCs/>
                          <w:sz w:val="32"/>
                          <w:szCs w:val="32"/>
                        </w:rPr>
                        <w:t>问题</w:t>
                      </w:r>
                      <w:proofErr w:type="gramStart"/>
                      <w:r>
                        <w:rPr>
                          <w:rFonts w:hint="eastAsia"/>
                          <w:b/>
                          <w:bCs/>
                          <w:sz w:val="32"/>
                          <w:szCs w:val="32"/>
                        </w:rPr>
                        <w:t>一</w:t>
                      </w:r>
                      <w:proofErr w:type="gramEnd"/>
                      <w:r>
                        <w:rPr>
                          <w:rFonts w:hint="eastAsia"/>
                          <w:b/>
                          <w:bCs/>
                          <w:sz w:val="32"/>
                          <w:szCs w:val="32"/>
                        </w:rPr>
                        <w:t>：</w:t>
                      </w:r>
                      <w:r w:rsidR="0053444E">
                        <w:rPr>
                          <w:rFonts w:hint="eastAsia"/>
                          <w:sz w:val="32"/>
                          <w:szCs w:val="32"/>
                        </w:rPr>
                        <w:t>技术风险</w:t>
                      </w:r>
                    </w:p>
                    <w:p w14:paraId="0D830E8D" w14:textId="072C9DAF" w:rsidR="00A02EA3" w:rsidRDefault="0092511B">
                      <w:pPr>
                        <w:jc w:val="left"/>
                        <w:rPr>
                          <w:sz w:val="32"/>
                          <w:szCs w:val="32"/>
                        </w:rPr>
                      </w:pPr>
                      <w:r>
                        <w:rPr>
                          <w:rFonts w:hint="eastAsia"/>
                          <w:b/>
                          <w:bCs/>
                          <w:sz w:val="32"/>
                          <w:szCs w:val="32"/>
                        </w:rPr>
                        <w:t>规避计划：</w:t>
                      </w:r>
                      <w:r w:rsidR="0053444E" w:rsidRPr="0053444E">
                        <w:rPr>
                          <w:rFonts w:hint="eastAsia"/>
                          <w:sz w:val="32"/>
                          <w:szCs w:val="32"/>
                        </w:rPr>
                        <w:t>我们需要加强技术研发和质量管理，建立健全的质量控制体系，确保产品的质量和可靠性</w:t>
                      </w:r>
                      <w:r w:rsidR="0053444E">
                        <w:rPr>
                          <w:rFonts w:hint="eastAsia"/>
                          <w:sz w:val="32"/>
                          <w:szCs w:val="32"/>
                        </w:rPr>
                        <w:t>，不断引进技术，同时可以与竞争对手进行合作，在利益上并无冲突。</w:t>
                      </w:r>
                    </w:p>
                    <w:p w14:paraId="77D1E36D" w14:textId="77777777" w:rsidR="00A02EA3" w:rsidRDefault="00A02EA3">
                      <w:pPr>
                        <w:jc w:val="left"/>
                        <w:rPr>
                          <w:sz w:val="32"/>
                          <w:szCs w:val="32"/>
                        </w:rPr>
                      </w:pPr>
                    </w:p>
                    <w:p w14:paraId="4A0ED33E" w14:textId="77777777" w:rsidR="00A02EA3" w:rsidRDefault="00A02EA3">
                      <w:pPr>
                        <w:jc w:val="center"/>
                        <w:rPr>
                          <w:sz w:val="24"/>
                          <w:szCs w:val="32"/>
                        </w:rPr>
                      </w:pPr>
                    </w:p>
                    <w:p w14:paraId="35CADB19" w14:textId="77777777" w:rsidR="00A02EA3" w:rsidRDefault="00A02EA3">
                      <w:pPr>
                        <w:jc w:val="center"/>
                        <w:rPr>
                          <w:sz w:val="24"/>
                          <w:szCs w:val="32"/>
                        </w:rPr>
                      </w:pPr>
                    </w:p>
                    <w:p w14:paraId="4244254C" w14:textId="77777777" w:rsidR="00A02EA3" w:rsidRDefault="00A02EA3">
                      <w:pPr>
                        <w:jc w:val="center"/>
                        <w:rPr>
                          <w:sz w:val="24"/>
                          <w:szCs w:val="32"/>
                        </w:rPr>
                      </w:pPr>
                    </w:p>
                    <w:p w14:paraId="4B57BEEF" w14:textId="77777777" w:rsidR="00A02EA3" w:rsidRDefault="00A02EA3">
                      <w:pPr>
                        <w:jc w:val="center"/>
                        <w:rPr>
                          <w:sz w:val="24"/>
                          <w:szCs w:val="32"/>
                        </w:rPr>
                      </w:pPr>
                    </w:p>
                    <w:p w14:paraId="0044A700" w14:textId="77777777" w:rsidR="00A02EA3" w:rsidRDefault="00A02EA3">
                      <w:pPr>
                        <w:rPr>
                          <w:sz w:val="24"/>
                          <w:szCs w:val="32"/>
                        </w:rPr>
                      </w:pPr>
                    </w:p>
                    <w:p w14:paraId="64C76C1C" w14:textId="77777777" w:rsidR="00A02EA3" w:rsidRDefault="0092511B">
                      <w:pPr>
                        <w:jc w:val="center"/>
                        <w:rPr>
                          <w:color w:val="17365D"/>
                          <w:sz w:val="28"/>
                          <w:szCs w:val="36"/>
                        </w:rPr>
                      </w:pPr>
                      <w:r>
                        <w:rPr>
                          <w:noProof/>
                        </w:rPr>
                        <w:drawing>
                          <wp:inline distT="0" distB="0" distL="114300" distR="114300" wp14:anchorId="1C0FFD8C" wp14:editId="2C7E9B9C">
                            <wp:extent cx="7738745" cy="5718810"/>
                            <wp:effectExtent l="0" t="0" r="8255" b="8890"/>
                            <wp:docPr id="182" name="图片 121" descr="E:\WPS 设计师\源文件\背景素材\LOGO IMAGE.png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1" descr="E:\WPS 设计师\源文件\背景素材\LOGO IMAGE.pngLOGO IMAGE"/>
                                    <pic:cNvPicPr>
                                      <a:picLocks noChangeAspect="1"/>
                                    </pic:cNvPicPr>
                                  </pic:nvPicPr>
                                  <pic:blipFill>
                                    <a:blip r:embed="rId22"/>
                                    <a:stretch>
                                      <a:fillRect/>
                                    </a:stretch>
                                  </pic:blipFill>
                                  <pic:spPr>
                                    <a:xfrm>
                                      <a:off x="0" y="0"/>
                                      <a:ext cx="7738745" cy="5718810"/>
                                    </a:xfrm>
                                    <a:prstGeom prst="rect">
                                      <a:avLst/>
                                    </a:prstGeom>
                                    <a:noFill/>
                                    <a:ln>
                                      <a:noFill/>
                                    </a:ln>
                                  </pic:spPr>
                                </pic:pic>
                              </a:graphicData>
                            </a:graphic>
                          </wp:inline>
                        </w:drawing>
                      </w:r>
                      <w:r>
                        <w:rPr>
                          <w:rFonts w:hint="eastAsia"/>
                          <w:color w:val="17365D"/>
                          <w:sz w:val="28"/>
                          <w:szCs w:val="36"/>
                        </w:rPr>
                        <w:t>表格或图示</w:t>
                      </w:r>
                      <w:proofErr w:type="gramStart"/>
                      <w:r>
                        <w:rPr>
                          <w:rFonts w:hint="eastAsia"/>
                          <w:color w:val="17365D"/>
                          <w:sz w:val="28"/>
                          <w:szCs w:val="36"/>
                        </w:rPr>
                        <w:t>黏</w:t>
                      </w:r>
                      <w:proofErr w:type="gramEnd"/>
                      <w:r>
                        <w:rPr>
                          <w:rFonts w:hint="eastAsia"/>
                          <w:color w:val="17365D"/>
                          <w:sz w:val="28"/>
                          <w:szCs w:val="36"/>
                        </w:rPr>
                        <w:t>贴处</w:t>
                      </w:r>
                    </w:p>
                    <w:p w14:paraId="518B6875" w14:textId="77777777" w:rsidR="00A02EA3" w:rsidRDefault="0092511B">
                      <w:pPr>
                        <w:jc w:val="center"/>
                        <w:rPr>
                          <w:color w:val="17365D"/>
                          <w:sz w:val="28"/>
                          <w:szCs w:val="36"/>
                        </w:rPr>
                      </w:pPr>
                      <w:r>
                        <w:rPr>
                          <w:rFonts w:hint="eastAsia"/>
                          <w:color w:val="17365D"/>
                          <w:sz w:val="28"/>
                          <w:szCs w:val="36"/>
                        </w:rPr>
                        <w:t>稻壳尤巍设计原创设计与编写整本项目书</w:t>
                      </w:r>
                    </w:p>
                    <w:p w14:paraId="6C332326" w14:textId="77777777" w:rsidR="00A02EA3" w:rsidRDefault="00A02EA3">
                      <w:pPr>
                        <w:jc w:val="center"/>
                        <w:rPr>
                          <w:color w:val="17365D"/>
                          <w:sz w:val="28"/>
                          <w:szCs w:val="36"/>
                        </w:rPr>
                      </w:pPr>
                    </w:p>
                  </w:txbxContent>
                </v:textbox>
                <w10:wrap anchorx="margin"/>
              </v:rect>
            </w:pict>
          </mc:Fallback>
        </mc:AlternateContent>
      </w:r>
    </w:p>
    <w:p w14:paraId="2AFECFB9" w14:textId="3AB9CEE8" w:rsidR="00A02EA3" w:rsidRPr="007E58F5" w:rsidRDefault="00A02EA3">
      <w:pPr>
        <w:jc w:val="left"/>
        <w:rPr>
          <w:rFonts w:ascii="宋体" w:hAnsi="宋体" w:cs="仿宋_GB2312"/>
          <w:color w:val="3F3F3F"/>
          <w:kern w:val="1"/>
          <w:sz w:val="28"/>
          <w:szCs w:val="28"/>
        </w:rPr>
      </w:pPr>
    </w:p>
    <w:p w14:paraId="0C73BB43" w14:textId="77777777" w:rsidR="00A02EA3" w:rsidRPr="007E58F5" w:rsidRDefault="0092511B">
      <w:pPr>
        <w:jc w:val="left"/>
        <w:rPr>
          <w:rFonts w:ascii="宋体" w:hAnsi="宋体" w:cs="仿宋_GB2312"/>
          <w:color w:val="3F3F3F"/>
          <w:kern w:val="1"/>
          <w:sz w:val="28"/>
          <w:szCs w:val="28"/>
        </w:rPr>
      </w:pPr>
      <w:r w:rsidRPr="007E58F5">
        <w:rPr>
          <w:rFonts w:ascii="宋体" w:hAnsi="宋体" w:cs="仿宋_GB2312" w:hint="eastAsia"/>
          <w:color w:val="3F3F3F"/>
          <w:kern w:val="1"/>
          <w:sz w:val="28"/>
          <w:szCs w:val="28"/>
        </w:rPr>
        <w:t xml:space="preserve">  </w:t>
      </w:r>
    </w:p>
    <w:p w14:paraId="4EE39EA7" w14:textId="77777777" w:rsidR="00A02EA3" w:rsidRPr="007E58F5" w:rsidRDefault="00A02EA3">
      <w:pPr>
        <w:jc w:val="left"/>
        <w:rPr>
          <w:rFonts w:ascii="宋体" w:hAnsi="宋体" w:cs="仿宋_GB2312"/>
          <w:color w:val="3F3F3F"/>
          <w:kern w:val="1"/>
          <w:sz w:val="28"/>
          <w:szCs w:val="28"/>
        </w:rPr>
      </w:pPr>
    </w:p>
    <w:p w14:paraId="0D4A580B" w14:textId="77777777" w:rsidR="00A02EA3" w:rsidRPr="007E58F5" w:rsidRDefault="00A02EA3">
      <w:pPr>
        <w:jc w:val="left"/>
        <w:rPr>
          <w:rFonts w:ascii="宋体" w:hAnsi="宋体" w:cs="仿宋_GB2312"/>
          <w:color w:val="3F3F3F"/>
          <w:kern w:val="1"/>
          <w:sz w:val="28"/>
          <w:szCs w:val="28"/>
        </w:rPr>
      </w:pPr>
    </w:p>
    <w:p w14:paraId="78205CA2" w14:textId="77777777" w:rsidR="00A02EA3" w:rsidRPr="007E58F5" w:rsidRDefault="0092511B">
      <w:pPr>
        <w:ind w:firstLineChars="100" w:firstLine="281"/>
        <w:jc w:val="left"/>
        <w:rPr>
          <w:rFonts w:ascii="宋体" w:hAnsi="宋体" w:cs="微软雅黑"/>
          <w:b/>
          <w:bCs/>
          <w:color w:val="1F497D"/>
          <w:kern w:val="1"/>
          <w:sz w:val="28"/>
          <w:szCs w:val="28"/>
        </w:rPr>
      </w:pPr>
      <w:r w:rsidRPr="007E58F5">
        <w:rPr>
          <w:rFonts w:ascii="宋体" w:hAnsi="宋体" w:cs="微软雅黑" w:hint="eastAsia"/>
          <w:b/>
          <w:bCs/>
          <w:color w:val="1F497D"/>
          <w:kern w:val="1"/>
          <w:sz w:val="28"/>
          <w:szCs w:val="28"/>
        </w:rPr>
        <w:t>2、客户替换详细说明：</w:t>
      </w:r>
    </w:p>
    <w:p w14:paraId="0C8EAD5D" w14:textId="08A61226" w:rsidR="00A02EA3" w:rsidRPr="007E58F5" w:rsidRDefault="0053444E">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747328" behindDoc="0" locked="0" layoutInCell="1" allowOverlap="1" wp14:anchorId="163EB837" wp14:editId="6612F5CC">
                <wp:simplePos x="0" y="0"/>
                <wp:positionH relativeFrom="margin">
                  <wp:align>left</wp:align>
                </wp:positionH>
                <wp:positionV relativeFrom="paragraph">
                  <wp:posOffset>215900</wp:posOffset>
                </wp:positionV>
                <wp:extent cx="5063490" cy="1965960"/>
                <wp:effectExtent l="0" t="0" r="22860" b="15240"/>
                <wp:wrapNone/>
                <wp:docPr id="2027011135" name="矩形 260"/>
                <wp:cNvGraphicFramePr/>
                <a:graphic xmlns:a="http://schemas.openxmlformats.org/drawingml/2006/main">
                  <a:graphicData uri="http://schemas.microsoft.com/office/word/2010/wordprocessingShape">
                    <wps:wsp>
                      <wps:cNvSpPr/>
                      <wps:spPr>
                        <a:xfrm>
                          <a:off x="0" y="0"/>
                          <a:ext cx="5063490" cy="196596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00825C2E" w14:textId="56CFC8B2" w:rsidR="0053444E" w:rsidRDefault="0053444E" w:rsidP="0053444E">
                            <w:pPr>
                              <w:jc w:val="left"/>
                              <w:rPr>
                                <w:sz w:val="32"/>
                                <w:szCs w:val="32"/>
                              </w:rPr>
                            </w:pPr>
                            <w:r>
                              <w:rPr>
                                <w:rFonts w:hint="eastAsia"/>
                                <w:b/>
                                <w:bCs/>
                                <w:sz w:val="32"/>
                                <w:szCs w:val="32"/>
                              </w:rPr>
                              <w:t>问题二：</w:t>
                            </w:r>
                            <w:r>
                              <w:rPr>
                                <w:rFonts w:hint="eastAsia"/>
                                <w:sz w:val="32"/>
                                <w:szCs w:val="32"/>
                              </w:rPr>
                              <w:t>竞争风险</w:t>
                            </w:r>
                          </w:p>
                          <w:p w14:paraId="2416FECB" w14:textId="7EAAF9E3" w:rsidR="0053444E" w:rsidRDefault="0053444E" w:rsidP="0053444E">
                            <w:pPr>
                              <w:jc w:val="left"/>
                              <w:rPr>
                                <w:sz w:val="32"/>
                                <w:szCs w:val="32"/>
                              </w:rPr>
                            </w:pPr>
                            <w:r>
                              <w:rPr>
                                <w:rFonts w:hint="eastAsia"/>
                                <w:b/>
                                <w:bCs/>
                                <w:sz w:val="32"/>
                                <w:szCs w:val="32"/>
                              </w:rPr>
                              <w:t>规避计划：</w:t>
                            </w:r>
                            <w:r w:rsidRPr="0053444E">
                              <w:rPr>
                                <w:rFonts w:hint="eastAsia"/>
                                <w:sz w:val="32"/>
                                <w:szCs w:val="32"/>
                              </w:rPr>
                              <w:t>了解竞争对手的产品和市场策略，做好自身的市场调研和市场推广，不断提高产品的质量和竞争力，保持市场领先地位。</w:t>
                            </w:r>
                          </w:p>
                          <w:p w14:paraId="2139806D" w14:textId="77777777" w:rsidR="0053444E" w:rsidRDefault="0053444E" w:rsidP="0053444E">
                            <w:pPr>
                              <w:jc w:val="left"/>
                              <w:rPr>
                                <w:sz w:val="32"/>
                                <w:szCs w:val="32"/>
                              </w:rPr>
                            </w:pPr>
                          </w:p>
                          <w:p w14:paraId="360089F0" w14:textId="77777777" w:rsidR="0053444E" w:rsidRDefault="0053444E" w:rsidP="0053444E">
                            <w:pPr>
                              <w:jc w:val="center"/>
                              <w:rPr>
                                <w:sz w:val="24"/>
                                <w:szCs w:val="32"/>
                              </w:rPr>
                            </w:pPr>
                          </w:p>
                          <w:p w14:paraId="4DB87E16" w14:textId="77777777" w:rsidR="0053444E" w:rsidRDefault="0053444E" w:rsidP="0053444E">
                            <w:pPr>
                              <w:jc w:val="center"/>
                              <w:rPr>
                                <w:sz w:val="24"/>
                                <w:szCs w:val="32"/>
                              </w:rPr>
                            </w:pPr>
                          </w:p>
                          <w:p w14:paraId="39C9F57F" w14:textId="77777777" w:rsidR="0053444E" w:rsidRDefault="0053444E" w:rsidP="0053444E">
                            <w:pPr>
                              <w:jc w:val="center"/>
                              <w:rPr>
                                <w:sz w:val="24"/>
                                <w:szCs w:val="32"/>
                              </w:rPr>
                            </w:pPr>
                          </w:p>
                          <w:p w14:paraId="13DBEB5F" w14:textId="77777777" w:rsidR="0053444E" w:rsidRDefault="0053444E" w:rsidP="0053444E">
                            <w:pPr>
                              <w:jc w:val="center"/>
                              <w:rPr>
                                <w:sz w:val="24"/>
                                <w:szCs w:val="32"/>
                              </w:rPr>
                            </w:pPr>
                          </w:p>
                          <w:p w14:paraId="76E15401" w14:textId="77777777" w:rsidR="0053444E" w:rsidRDefault="0053444E" w:rsidP="0053444E">
                            <w:pPr>
                              <w:rPr>
                                <w:sz w:val="24"/>
                                <w:szCs w:val="32"/>
                              </w:rPr>
                            </w:pPr>
                          </w:p>
                          <w:p w14:paraId="3D60A8EB" w14:textId="77777777" w:rsidR="0053444E" w:rsidRDefault="0053444E" w:rsidP="0053444E">
                            <w:pPr>
                              <w:jc w:val="center"/>
                              <w:rPr>
                                <w:color w:val="17365D"/>
                                <w:sz w:val="28"/>
                                <w:szCs w:val="36"/>
                              </w:rPr>
                            </w:pPr>
                            <w:r>
                              <w:rPr>
                                <w:noProof/>
                              </w:rPr>
                              <w:drawing>
                                <wp:inline distT="0" distB="0" distL="114300" distR="114300" wp14:anchorId="158C5DDD" wp14:editId="44F9B42A">
                                  <wp:extent cx="7738745" cy="5718810"/>
                                  <wp:effectExtent l="0" t="0" r="8255" b="8890"/>
                                  <wp:docPr id="179994382" name="图片 179994382" descr="E:\WPS 设计师\源文件\背景素材\LOGO IMAGE.png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1" descr="E:\WPS 设计师\源文件\背景素材\LOGO IMAGE.pngLOGO IMAGE"/>
                                          <pic:cNvPicPr>
                                            <a:picLocks noChangeAspect="1"/>
                                          </pic:cNvPicPr>
                                        </pic:nvPicPr>
                                        <pic:blipFill>
                                          <a:blip r:embed="rId22"/>
                                          <a:stretch>
                                            <a:fillRect/>
                                          </a:stretch>
                                        </pic:blipFill>
                                        <pic:spPr>
                                          <a:xfrm>
                                            <a:off x="0" y="0"/>
                                            <a:ext cx="7738745" cy="5718810"/>
                                          </a:xfrm>
                                          <a:prstGeom prst="rect">
                                            <a:avLst/>
                                          </a:prstGeom>
                                          <a:noFill/>
                                          <a:ln>
                                            <a:noFill/>
                                          </a:ln>
                                        </pic:spPr>
                                      </pic:pic>
                                    </a:graphicData>
                                  </a:graphic>
                                </wp:inline>
                              </w:drawing>
                            </w:r>
                            <w:r>
                              <w:rPr>
                                <w:rFonts w:hint="eastAsia"/>
                                <w:color w:val="17365D"/>
                                <w:sz w:val="28"/>
                                <w:szCs w:val="36"/>
                              </w:rPr>
                              <w:t>表格或图示</w:t>
                            </w:r>
                            <w:proofErr w:type="gramStart"/>
                            <w:r>
                              <w:rPr>
                                <w:rFonts w:hint="eastAsia"/>
                                <w:color w:val="17365D"/>
                                <w:sz w:val="28"/>
                                <w:szCs w:val="36"/>
                              </w:rPr>
                              <w:t>黏</w:t>
                            </w:r>
                            <w:proofErr w:type="gramEnd"/>
                            <w:r>
                              <w:rPr>
                                <w:rFonts w:hint="eastAsia"/>
                                <w:color w:val="17365D"/>
                                <w:sz w:val="28"/>
                                <w:szCs w:val="36"/>
                              </w:rPr>
                              <w:t>贴处</w:t>
                            </w:r>
                          </w:p>
                          <w:p w14:paraId="403D1145" w14:textId="77777777" w:rsidR="0053444E" w:rsidRDefault="0053444E" w:rsidP="0053444E">
                            <w:pPr>
                              <w:jc w:val="center"/>
                              <w:rPr>
                                <w:color w:val="17365D"/>
                                <w:sz w:val="28"/>
                                <w:szCs w:val="36"/>
                              </w:rPr>
                            </w:pPr>
                            <w:r>
                              <w:rPr>
                                <w:rFonts w:hint="eastAsia"/>
                                <w:color w:val="17365D"/>
                                <w:sz w:val="28"/>
                                <w:szCs w:val="36"/>
                              </w:rPr>
                              <w:t>稻壳尤巍设计原创设计与编写整本项目书</w:t>
                            </w:r>
                          </w:p>
                          <w:p w14:paraId="01CC4C00" w14:textId="77777777" w:rsidR="0053444E" w:rsidRDefault="0053444E" w:rsidP="0053444E">
                            <w:pPr>
                              <w:jc w:val="center"/>
                              <w:rPr>
                                <w:color w:val="17365D"/>
                                <w:sz w:val="28"/>
                                <w:szCs w:val="36"/>
                              </w:rPr>
                            </w:pPr>
                          </w:p>
                        </w:txbxContent>
                      </wps:txbx>
                      <wps:bodyPr vert="horz" wrap="square" anchor="t" upright="1">
                        <a:noAutofit/>
                      </wps:bodyPr>
                    </wps:wsp>
                  </a:graphicData>
                </a:graphic>
                <wp14:sizeRelV relativeFrom="margin">
                  <wp14:pctHeight>0</wp14:pctHeight>
                </wp14:sizeRelV>
              </wp:anchor>
            </w:drawing>
          </mc:Choice>
          <mc:Fallback>
            <w:pict>
              <v:rect w14:anchorId="163EB837" id="_x0000_s1038" style="position:absolute;margin-left:0;margin-top:17pt;width:398.7pt;height:154.8pt;z-index:2517473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" strokecolor="#d9d9d9">
                <v:textbox>
                  <w:txbxContent>
                    <w:p w14:paraId="00825C2E" w14:textId="56CFC8B2" w:rsidR="0053444E" w:rsidRDefault="0053444E" w:rsidP="0053444E">
                      <w:pPr>
                        <w:jc w:val="left"/>
                        <w:rPr>
                          <w:sz w:val="32"/>
                          <w:szCs w:val="32"/>
                        </w:rPr>
                      </w:pPr>
                      <w:r>
                        <w:rPr>
                          <w:rFonts w:hint="eastAsia"/>
                          <w:b/>
                          <w:bCs/>
                          <w:sz w:val="32"/>
                          <w:szCs w:val="32"/>
                        </w:rPr>
                        <w:t>问题二：</w:t>
                      </w:r>
                      <w:r>
                        <w:rPr>
                          <w:rFonts w:hint="eastAsia"/>
                          <w:sz w:val="32"/>
                          <w:szCs w:val="32"/>
                        </w:rPr>
                        <w:t>竞争风险</w:t>
                      </w:r>
                    </w:p>
                    <w:p w14:paraId="2416FECB" w14:textId="7EAAF9E3" w:rsidR="0053444E" w:rsidRDefault="0053444E" w:rsidP="0053444E">
                      <w:pPr>
                        <w:jc w:val="left"/>
                        <w:rPr>
                          <w:sz w:val="32"/>
                          <w:szCs w:val="32"/>
                        </w:rPr>
                      </w:pPr>
                      <w:r>
                        <w:rPr>
                          <w:rFonts w:hint="eastAsia"/>
                          <w:b/>
                          <w:bCs/>
                          <w:sz w:val="32"/>
                          <w:szCs w:val="32"/>
                        </w:rPr>
                        <w:t>规避计划：</w:t>
                      </w:r>
                      <w:r w:rsidRPr="0053444E">
                        <w:rPr>
                          <w:rFonts w:hint="eastAsia"/>
                          <w:sz w:val="32"/>
                          <w:szCs w:val="32"/>
                        </w:rPr>
                        <w:t>了解竞争对手的产品和市场策略，做好自身的市场调研和市场推广，不断提高产品的质量和竞争力，保持市场领先地位。</w:t>
                      </w:r>
                    </w:p>
                    <w:p w14:paraId="2139806D" w14:textId="77777777" w:rsidR="0053444E" w:rsidRDefault="0053444E" w:rsidP="0053444E">
                      <w:pPr>
                        <w:jc w:val="left"/>
                        <w:rPr>
                          <w:sz w:val="32"/>
                          <w:szCs w:val="32"/>
                        </w:rPr>
                      </w:pPr>
                    </w:p>
                    <w:p w14:paraId="360089F0" w14:textId="77777777" w:rsidR="0053444E" w:rsidRDefault="0053444E" w:rsidP="0053444E">
                      <w:pPr>
                        <w:jc w:val="center"/>
                        <w:rPr>
                          <w:sz w:val="24"/>
                          <w:szCs w:val="32"/>
                        </w:rPr>
                      </w:pPr>
                    </w:p>
                    <w:p w14:paraId="4DB87E16" w14:textId="77777777" w:rsidR="0053444E" w:rsidRDefault="0053444E" w:rsidP="0053444E">
                      <w:pPr>
                        <w:jc w:val="center"/>
                        <w:rPr>
                          <w:sz w:val="24"/>
                          <w:szCs w:val="32"/>
                        </w:rPr>
                      </w:pPr>
                    </w:p>
                    <w:p w14:paraId="39C9F57F" w14:textId="77777777" w:rsidR="0053444E" w:rsidRDefault="0053444E" w:rsidP="0053444E">
                      <w:pPr>
                        <w:jc w:val="center"/>
                        <w:rPr>
                          <w:sz w:val="24"/>
                          <w:szCs w:val="32"/>
                        </w:rPr>
                      </w:pPr>
                    </w:p>
                    <w:p w14:paraId="13DBEB5F" w14:textId="77777777" w:rsidR="0053444E" w:rsidRDefault="0053444E" w:rsidP="0053444E">
                      <w:pPr>
                        <w:jc w:val="center"/>
                        <w:rPr>
                          <w:sz w:val="24"/>
                          <w:szCs w:val="32"/>
                        </w:rPr>
                      </w:pPr>
                    </w:p>
                    <w:p w14:paraId="76E15401" w14:textId="77777777" w:rsidR="0053444E" w:rsidRDefault="0053444E" w:rsidP="0053444E">
                      <w:pPr>
                        <w:rPr>
                          <w:sz w:val="24"/>
                          <w:szCs w:val="32"/>
                        </w:rPr>
                      </w:pPr>
                    </w:p>
                    <w:p w14:paraId="3D60A8EB" w14:textId="77777777" w:rsidR="0053444E" w:rsidRDefault="0053444E" w:rsidP="0053444E">
                      <w:pPr>
                        <w:jc w:val="center"/>
                        <w:rPr>
                          <w:color w:val="17365D"/>
                          <w:sz w:val="28"/>
                          <w:szCs w:val="36"/>
                        </w:rPr>
                      </w:pPr>
                      <w:r>
                        <w:rPr>
                          <w:noProof/>
                        </w:rPr>
                        <w:drawing>
                          <wp:inline distT="0" distB="0" distL="114300" distR="114300" wp14:anchorId="158C5DDD" wp14:editId="44F9B42A">
                            <wp:extent cx="7738745" cy="5718810"/>
                            <wp:effectExtent l="0" t="0" r="8255" b="8890"/>
                            <wp:docPr id="179994382" name="图片 179994382" descr="E:\WPS 设计师\源文件\背景素材\LOGO IMAGE.png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1" descr="E:\WPS 设计师\源文件\背景素材\LOGO IMAGE.pngLOGO IMAGE"/>
                                    <pic:cNvPicPr>
                                      <a:picLocks noChangeAspect="1"/>
                                    </pic:cNvPicPr>
                                  </pic:nvPicPr>
                                  <pic:blipFill>
                                    <a:blip r:embed="rId22"/>
                                    <a:stretch>
                                      <a:fillRect/>
                                    </a:stretch>
                                  </pic:blipFill>
                                  <pic:spPr>
                                    <a:xfrm>
                                      <a:off x="0" y="0"/>
                                      <a:ext cx="7738745" cy="5718810"/>
                                    </a:xfrm>
                                    <a:prstGeom prst="rect">
                                      <a:avLst/>
                                    </a:prstGeom>
                                    <a:noFill/>
                                    <a:ln>
                                      <a:noFill/>
                                    </a:ln>
                                  </pic:spPr>
                                </pic:pic>
                              </a:graphicData>
                            </a:graphic>
                          </wp:inline>
                        </w:drawing>
                      </w:r>
                      <w:r>
                        <w:rPr>
                          <w:rFonts w:hint="eastAsia"/>
                          <w:color w:val="17365D"/>
                          <w:sz w:val="28"/>
                          <w:szCs w:val="36"/>
                        </w:rPr>
                        <w:t>表格或图示</w:t>
                      </w:r>
                      <w:proofErr w:type="gramStart"/>
                      <w:r>
                        <w:rPr>
                          <w:rFonts w:hint="eastAsia"/>
                          <w:color w:val="17365D"/>
                          <w:sz w:val="28"/>
                          <w:szCs w:val="36"/>
                        </w:rPr>
                        <w:t>黏</w:t>
                      </w:r>
                      <w:proofErr w:type="gramEnd"/>
                      <w:r>
                        <w:rPr>
                          <w:rFonts w:hint="eastAsia"/>
                          <w:color w:val="17365D"/>
                          <w:sz w:val="28"/>
                          <w:szCs w:val="36"/>
                        </w:rPr>
                        <w:t>贴处</w:t>
                      </w:r>
                    </w:p>
                    <w:p w14:paraId="403D1145" w14:textId="77777777" w:rsidR="0053444E" w:rsidRDefault="0053444E" w:rsidP="0053444E">
                      <w:pPr>
                        <w:jc w:val="center"/>
                        <w:rPr>
                          <w:color w:val="17365D"/>
                          <w:sz w:val="28"/>
                          <w:szCs w:val="36"/>
                        </w:rPr>
                      </w:pPr>
                      <w:r>
                        <w:rPr>
                          <w:rFonts w:hint="eastAsia"/>
                          <w:color w:val="17365D"/>
                          <w:sz w:val="28"/>
                          <w:szCs w:val="36"/>
                        </w:rPr>
                        <w:t>稻壳尤巍设计原创设计与编写整本项目书</w:t>
                      </w:r>
                    </w:p>
                    <w:p w14:paraId="01CC4C00" w14:textId="77777777" w:rsidR="0053444E" w:rsidRDefault="0053444E" w:rsidP="0053444E">
                      <w:pPr>
                        <w:jc w:val="center"/>
                        <w:rPr>
                          <w:color w:val="17365D"/>
                          <w:sz w:val="28"/>
                          <w:szCs w:val="36"/>
                        </w:rPr>
                      </w:pPr>
                    </w:p>
                  </w:txbxContent>
                </v:textbox>
                <w10:wrap anchorx="margin"/>
              </v:rect>
            </w:pict>
          </mc:Fallback>
        </mc:AlternateContent>
      </w:r>
    </w:p>
    <w:p w14:paraId="589D7BA9" w14:textId="5D62E8E7" w:rsidR="00A02EA3" w:rsidRPr="007E58F5" w:rsidRDefault="00A02EA3">
      <w:pPr>
        <w:jc w:val="left"/>
        <w:rPr>
          <w:rFonts w:ascii="宋体" w:hAnsi="宋体" w:cs="仿宋_GB2312"/>
          <w:color w:val="3F3F3F"/>
          <w:kern w:val="1"/>
          <w:sz w:val="28"/>
          <w:szCs w:val="28"/>
        </w:rPr>
      </w:pPr>
    </w:p>
    <w:p w14:paraId="2C9DE90C" w14:textId="4AD947D9" w:rsidR="00A02EA3" w:rsidRPr="007E58F5" w:rsidRDefault="00A02EA3">
      <w:pPr>
        <w:jc w:val="left"/>
        <w:rPr>
          <w:rFonts w:ascii="宋体" w:hAnsi="宋体" w:cs="仿宋_GB2312"/>
          <w:color w:val="3F3F3F"/>
          <w:kern w:val="1"/>
          <w:sz w:val="28"/>
          <w:szCs w:val="28"/>
        </w:rPr>
      </w:pPr>
    </w:p>
    <w:p w14:paraId="4102455B" w14:textId="6ED01879" w:rsidR="00A02EA3" w:rsidRPr="007E58F5" w:rsidRDefault="00A02EA3">
      <w:pPr>
        <w:jc w:val="left"/>
        <w:rPr>
          <w:rFonts w:ascii="宋体" w:hAnsi="宋体" w:cs="仿宋_GB2312"/>
          <w:color w:val="3F3F3F"/>
          <w:kern w:val="1"/>
          <w:sz w:val="28"/>
          <w:szCs w:val="28"/>
        </w:rPr>
      </w:pPr>
    </w:p>
    <w:p w14:paraId="0F2B7F4A" w14:textId="1213C5F6" w:rsidR="00A02EA3" w:rsidRPr="007E58F5" w:rsidRDefault="00A02EA3">
      <w:pPr>
        <w:jc w:val="left"/>
        <w:rPr>
          <w:rFonts w:ascii="宋体" w:hAnsi="宋体" w:cs="仿宋_GB2312"/>
          <w:color w:val="3F3F3F"/>
          <w:kern w:val="1"/>
          <w:sz w:val="28"/>
          <w:szCs w:val="28"/>
        </w:rPr>
      </w:pPr>
    </w:p>
    <w:p w14:paraId="12BEFB73" w14:textId="21E65E44" w:rsidR="00A02EA3" w:rsidRPr="007E58F5" w:rsidRDefault="0053444E">
      <w:pPr>
        <w:jc w:val="left"/>
        <w:rPr>
          <w:rFonts w:ascii="宋体" w:hAnsi="宋体" w:cs="仿宋_GB2312"/>
          <w:color w:val="3F3F3F"/>
          <w:kern w:val="1"/>
          <w:sz w:val="28"/>
          <w:szCs w:val="28"/>
        </w:rPr>
      </w:pPr>
      <w:r w:rsidRPr="007E58F5">
        <w:rPr>
          <w:rFonts w:ascii="宋体" w:hAnsi="宋体"/>
          <w:noProof/>
          <w:sz w:val="28"/>
          <w:szCs w:val="28"/>
        </w:rPr>
        <w:lastRenderedPageBreak/>
        <mc:AlternateContent>
          <mc:Choice Requires="wps">
            <w:drawing>
              <wp:anchor distT="0" distB="0" distL="114300" distR="114300" simplePos="0" relativeHeight="251749376" behindDoc="0" locked="0" layoutInCell="1" allowOverlap="1" wp14:anchorId="6F53CC02" wp14:editId="1DBB29CD">
                <wp:simplePos x="0" y="0"/>
                <wp:positionH relativeFrom="margin">
                  <wp:align>left</wp:align>
                </wp:positionH>
                <wp:positionV relativeFrom="paragraph">
                  <wp:posOffset>288925</wp:posOffset>
                </wp:positionV>
                <wp:extent cx="5063490" cy="1524000"/>
                <wp:effectExtent l="0" t="0" r="22860" b="19050"/>
                <wp:wrapNone/>
                <wp:docPr id="481618503" name="矩形 260"/>
                <wp:cNvGraphicFramePr/>
                <a:graphic xmlns:a="http://schemas.openxmlformats.org/drawingml/2006/main">
                  <a:graphicData uri="http://schemas.microsoft.com/office/word/2010/wordprocessingShape">
                    <wps:wsp>
                      <wps:cNvSpPr/>
                      <wps:spPr>
                        <a:xfrm>
                          <a:off x="0" y="0"/>
                          <a:ext cx="5063490" cy="152400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0355C3B9" w14:textId="0773D7DC" w:rsidR="0053444E" w:rsidRDefault="0053444E" w:rsidP="0053444E">
                            <w:pPr>
                              <w:jc w:val="left"/>
                              <w:rPr>
                                <w:sz w:val="32"/>
                                <w:szCs w:val="32"/>
                              </w:rPr>
                            </w:pPr>
                            <w:r>
                              <w:rPr>
                                <w:rFonts w:hint="eastAsia"/>
                                <w:b/>
                                <w:bCs/>
                                <w:sz w:val="32"/>
                                <w:szCs w:val="32"/>
                              </w:rPr>
                              <w:t>问题三：</w:t>
                            </w:r>
                            <w:r>
                              <w:rPr>
                                <w:rFonts w:hint="eastAsia"/>
                                <w:sz w:val="32"/>
                                <w:szCs w:val="32"/>
                              </w:rPr>
                              <w:t>法律风险</w:t>
                            </w:r>
                          </w:p>
                          <w:p w14:paraId="0C423DC4" w14:textId="297EAAAE" w:rsidR="0053444E" w:rsidRDefault="0053444E" w:rsidP="0053444E">
                            <w:pPr>
                              <w:jc w:val="left"/>
                              <w:rPr>
                                <w:sz w:val="32"/>
                                <w:szCs w:val="32"/>
                              </w:rPr>
                            </w:pPr>
                            <w:r>
                              <w:rPr>
                                <w:rFonts w:hint="eastAsia"/>
                                <w:b/>
                                <w:bCs/>
                                <w:sz w:val="32"/>
                                <w:szCs w:val="32"/>
                              </w:rPr>
                              <w:t>规避计划：</w:t>
                            </w:r>
                            <w:r w:rsidRPr="0053444E">
                              <w:rPr>
                                <w:rFonts w:hint="eastAsia"/>
                                <w:sz w:val="32"/>
                                <w:szCs w:val="32"/>
                              </w:rPr>
                              <w:t>与专业法律团队合作，了解相关法律法规，确保产品的合法性和安全性。</w:t>
                            </w:r>
                          </w:p>
                          <w:p w14:paraId="64484C76" w14:textId="77777777" w:rsidR="0053444E" w:rsidRDefault="0053444E" w:rsidP="0053444E">
                            <w:pPr>
                              <w:jc w:val="left"/>
                              <w:rPr>
                                <w:sz w:val="32"/>
                                <w:szCs w:val="32"/>
                              </w:rPr>
                            </w:pPr>
                          </w:p>
                          <w:p w14:paraId="44AA36EA" w14:textId="77777777" w:rsidR="0053444E" w:rsidRDefault="0053444E" w:rsidP="0053444E">
                            <w:pPr>
                              <w:jc w:val="center"/>
                              <w:rPr>
                                <w:sz w:val="24"/>
                                <w:szCs w:val="32"/>
                              </w:rPr>
                            </w:pPr>
                          </w:p>
                          <w:p w14:paraId="51098600" w14:textId="77777777" w:rsidR="0053444E" w:rsidRDefault="0053444E" w:rsidP="0053444E">
                            <w:pPr>
                              <w:jc w:val="center"/>
                              <w:rPr>
                                <w:sz w:val="24"/>
                                <w:szCs w:val="32"/>
                              </w:rPr>
                            </w:pPr>
                          </w:p>
                          <w:p w14:paraId="7566836A" w14:textId="77777777" w:rsidR="0053444E" w:rsidRDefault="0053444E" w:rsidP="0053444E">
                            <w:pPr>
                              <w:jc w:val="center"/>
                              <w:rPr>
                                <w:sz w:val="24"/>
                                <w:szCs w:val="32"/>
                              </w:rPr>
                            </w:pPr>
                          </w:p>
                          <w:p w14:paraId="78CC7C68" w14:textId="77777777" w:rsidR="0053444E" w:rsidRDefault="0053444E" w:rsidP="0053444E">
                            <w:pPr>
                              <w:jc w:val="center"/>
                              <w:rPr>
                                <w:sz w:val="24"/>
                                <w:szCs w:val="32"/>
                              </w:rPr>
                            </w:pPr>
                          </w:p>
                          <w:p w14:paraId="57CD8835" w14:textId="77777777" w:rsidR="0053444E" w:rsidRDefault="0053444E" w:rsidP="0053444E">
                            <w:pPr>
                              <w:rPr>
                                <w:sz w:val="24"/>
                                <w:szCs w:val="32"/>
                              </w:rPr>
                            </w:pPr>
                          </w:p>
                          <w:p w14:paraId="02EF3EC9" w14:textId="77777777" w:rsidR="0053444E" w:rsidRDefault="0053444E" w:rsidP="0053444E">
                            <w:pPr>
                              <w:jc w:val="center"/>
                              <w:rPr>
                                <w:color w:val="17365D"/>
                                <w:sz w:val="28"/>
                                <w:szCs w:val="36"/>
                              </w:rPr>
                            </w:pPr>
                            <w:r>
                              <w:rPr>
                                <w:noProof/>
                              </w:rPr>
                              <w:drawing>
                                <wp:inline distT="0" distB="0" distL="114300" distR="114300" wp14:anchorId="040CF1B5" wp14:editId="7FA16326">
                                  <wp:extent cx="7738745" cy="5718810"/>
                                  <wp:effectExtent l="0" t="0" r="8255" b="8890"/>
                                  <wp:docPr id="215349291" name="图片 215349291" descr="E:\WPS 设计师\源文件\背景素材\LOGO IMAGE.png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1" descr="E:\WPS 设计师\源文件\背景素材\LOGO IMAGE.pngLOGO IMAGE"/>
                                          <pic:cNvPicPr>
                                            <a:picLocks noChangeAspect="1"/>
                                          </pic:cNvPicPr>
                                        </pic:nvPicPr>
                                        <pic:blipFill>
                                          <a:blip r:embed="rId22"/>
                                          <a:stretch>
                                            <a:fillRect/>
                                          </a:stretch>
                                        </pic:blipFill>
                                        <pic:spPr>
                                          <a:xfrm>
                                            <a:off x="0" y="0"/>
                                            <a:ext cx="7738745" cy="5718810"/>
                                          </a:xfrm>
                                          <a:prstGeom prst="rect">
                                            <a:avLst/>
                                          </a:prstGeom>
                                          <a:noFill/>
                                          <a:ln>
                                            <a:noFill/>
                                          </a:ln>
                                        </pic:spPr>
                                      </pic:pic>
                                    </a:graphicData>
                                  </a:graphic>
                                </wp:inline>
                              </w:drawing>
                            </w:r>
                            <w:r>
                              <w:rPr>
                                <w:rFonts w:hint="eastAsia"/>
                                <w:color w:val="17365D"/>
                                <w:sz w:val="28"/>
                                <w:szCs w:val="36"/>
                              </w:rPr>
                              <w:t>表格或图示</w:t>
                            </w:r>
                            <w:proofErr w:type="gramStart"/>
                            <w:r>
                              <w:rPr>
                                <w:rFonts w:hint="eastAsia"/>
                                <w:color w:val="17365D"/>
                                <w:sz w:val="28"/>
                                <w:szCs w:val="36"/>
                              </w:rPr>
                              <w:t>黏</w:t>
                            </w:r>
                            <w:proofErr w:type="gramEnd"/>
                            <w:r>
                              <w:rPr>
                                <w:rFonts w:hint="eastAsia"/>
                                <w:color w:val="17365D"/>
                                <w:sz w:val="28"/>
                                <w:szCs w:val="36"/>
                              </w:rPr>
                              <w:t>贴处</w:t>
                            </w:r>
                          </w:p>
                          <w:p w14:paraId="2F485D38" w14:textId="77777777" w:rsidR="0053444E" w:rsidRDefault="0053444E" w:rsidP="0053444E">
                            <w:pPr>
                              <w:jc w:val="center"/>
                              <w:rPr>
                                <w:color w:val="17365D"/>
                                <w:sz w:val="28"/>
                                <w:szCs w:val="36"/>
                              </w:rPr>
                            </w:pPr>
                            <w:r>
                              <w:rPr>
                                <w:rFonts w:hint="eastAsia"/>
                                <w:color w:val="17365D"/>
                                <w:sz w:val="28"/>
                                <w:szCs w:val="36"/>
                              </w:rPr>
                              <w:t>稻壳尤巍设计原创设计与编写整本项目书</w:t>
                            </w:r>
                          </w:p>
                          <w:p w14:paraId="062CE9AB" w14:textId="77777777" w:rsidR="0053444E" w:rsidRDefault="0053444E" w:rsidP="0053444E">
                            <w:pPr>
                              <w:jc w:val="center"/>
                              <w:rPr>
                                <w:color w:val="17365D"/>
                                <w:sz w:val="28"/>
                                <w:szCs w:val="36"/>
                              </w:rPr>
                            </w:pPr>
                          </w:p>
                        </w:txbxContent>
                      </wps:txbx>
                      <wps:bodyPr vert="horz" wrap="square" anchor="t" upright="1">
                        <a:noAutofit/>
                      </wps:bodyPr>
                    </wps:wsp>
                  </a:graphicData>
                </a:graphic>
                <wp14:sizeRelV relativeFrom="margin">
                  <wp14:pctHeight>0</wp14:pctHeight>
                </wp14:sizeRelV>
              </wp:anchor>
            </w:drawing>
          </mc:Choice>
          <mc:Fallback>
            <w:pict>
              <v:rect w14:anchorId="6F53CC02" id="_x0000_s1039" style="position:absolute;margin-left:0;margin-top:22.75pt;width:398.7pt;height:120pt;z-index:2517493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" strokecolor="#d9d9d9">
                <v:textbox>
                  <w:txbxContent>
                    <w:p w14:paraId="0355C3B9" w14:textId="0773D7DC" w:rsidR="0053444E" w:rsidRDefault="0053444E" w:rsidP="0053444E">
                      <w:pPr>
                        <w:jc w:val="left"/>
                        <w:rPr>
                          <w:sz w:val="32"/>
                          <w:szCs w:val="32"/>
                        </w:rPr>
                      </w:pPr>
                      <w:r>
                        <w:rPr>
                          <w:rFonts w:hint="eastAsia"/>
                          <w:b/>
                          <w:bCs/>
                          <w:sz w:val="32"/>
                          <w:szCs w:val="32"/>
                        </w:rPr>
                        <w:t>问题三：</w:t>
                      </w:r>
                      <w:r>
                        <w:rPr>
                          <w:rFonts w:hint="eastAsia"/>
                          <w:sz w:val="32"/>
                          <w:szCs w:val="32"/>
                        </w:rPr>
                        <w:t>法律风险</w:t>
                      </w:r>
                    </w:p>
                    <w:p w14:paraId="0C423DC4" w14:textId="297EAAAE" w:rsidR="0053444E" w:rsidRDefault="0053444E" w:rsidP="0053444E">
                      <w:pPr>
                        <w:jc w:val="left"/>
                        <w:rPr>
                          <w:sz w:val="32"/>
                          <w:szCs w:val="32"/>
                        </w:rPr>
                      </w:pPr>
                      <w:r>
                        <w:rPr>
                          <w:rFonts w:hint="eastAsia"/>
                          <w:b/>
                          <w:bCs/>
                          <w:sz w:val="32"/>
                          <w:szCs w:val="32"/>
                        </w:rPr>
                        <w:t>规避计划：</w:t>
                      </w:r>
                      <w:r w:rsidRPr="0053444E">
                        <w:rPr>
                          <w:rFonts w:hint="eastAsia"/>
                          <w:sz w:val="32"/>
                          <w:szCs w:val="32"/>
                        </w:rPr>
                        <w:t>与专业法律团队合作，了解相关法律法规，确保产品的合法性和安全性。</w:t>
                      </w:r>
                    </w:p>
                    <w:p w14:paraId="64484C76" w14:textId="77777777" w:rsidR="0053444E" w:rsidRDefault="0053444E" w:rsidP="0053444E">
                      <w:pPr>
                        <w:jc w:val="left"/>
                        <w:rPr>
                          <w:sz w:val="32"/>
                          <w:szCs w:val="32"/>
                        </w:rPr>
                      </w:pPr>
                    </w:p>
                    <w:p w14:paraId="44AA36EA" w14:textId="77777777" w:rsidR="0053444E" w:rsidRDefault="0053444E" w:rsidP="0053444E">
                      <w:pPr>
                        <w:jc w:val="center"/>
                        <w:rPr>
                          <w:sz w:val="24"/>
                          <w:szCs w:val="32"/>
                        </w:rPr>
                      </w:pPr>
                    </w:p>
                    <w:p w14:paraId="51098600" w14:textId="77777777" w:rsidR="0053444E" w:rsidRDefault="0053444E" w:rsidP="0053444E">
                      <w:pPr>
                        <w:jc w:val="center"/>
                        <w:rPr>
                          <w:sz w:val="24"/>
                          <w:szCs w:val="32"/>
                        </w:rPr>
                      </w:pPr>
                    </w:p>
                    <w:p w14:paraId="7566836A" w14:textId="77777777" w:rsidR="0053444E" w:rsidRDefault="0053444E" w:rsidP="0053444E">
                      <w:pPr>
                        <w:jc w:val="center"/>
                        <w:rPr>
                          <w:sz w:val="24"/>
                          <w:szCs w:val="32"/>
                        </w:rPr>
                      </w:pPr>
                    </w:p>
                    <w:p w14:paraId="78CC7C68" w14:textId="77777777" w:rsidR="0053444E" w:rsidRDefault="0053444E" w:rsidP="0053444E">
                      <w:pPr>
                        <w:jc w:val="center"/>
                        <w:rPr>
                          <w:sz w:val="24"/>
                          <w:szCs w:val="32"/>
                        </w:rPr>
                      </w:pPr>
                    </w:p>
                    <w:p w14:paraId="57CD8835" w14:textId="77777777" w:rsidR="0053444E" w:rsidRDefault="0053444E" w:rsidP="0053444E">
                      <w:pPr>
                        <w:rPr>
                          <w:sz w:val="24"/>
                          <w:szCs w:val="32"/>
                        </w:rPr>
                      </w:pPr>
                    </w:p>
                    <w:p w14:paraId="02EF3EC9" w14:textId="77777777" w:rsidR="0053444E" w:rsidRDefault="0053444E" w:rsidP="0053444E">
                      <w:pPr>
                        <w:jc w:val="center"/>
                        <w:rPr>
                          <w:color w:val="17365D"/>
                          <w:sz w:val="28"/>
                          <w:szCs w:val="36"/>
                        </w:rPr>
                      </w:pPr>
                      <w:r>
                        <w:rPr>
                          <w:noProof/>
                        </w:rPr>
                        <w:drawing>
                          <wp:inline distT="0" distB="0" distL="114300" distR="114300" wp14:anchorId="040CF1B5" wp14:editId="7FA16326">
                            <wp:extent cx="7738745" cy="5718810"/>
                            <wp:effectExtent l="0" t="0" r="8255" b="8890"/>
                            <wp:docPr id="215349291" name="图片 215349291" descr="E:\WPS 设计师\源文件\背景素材\LOGO IMAGE.png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1" descr="E:\WPS 设计师\源文件\背景素材\LOGO IMAGE.pngLOGO IMAGE"/>
                                    <pic:cNvPicPr>
                                      <a:picLocks noChangeAspect="1"/>
                                    </pic:cNvPicPr>
                                  </pic:nvPicPr>
                                  <pic:blipFill>
                                    <a:blip r:embed="rId22"/>
                                    <a:stretch>
                                      <a:fillRect/>
                                    </a:stretch>
                                  </pic:blipFill>
                                  <pic:spPr>
                                    <a:xfrm>
                                      <a:off x="0" y="0"/>
                                      <a:ext cx="7738745" cy="5718810"/>
                                    </a:xfrm>
                                    <a:prstGeom prst="rect">
                                      <a:avLst/>
                                    </a:prstGeom>
                                    <a:noFill/>
                                    <a:ln>
                                      <a:noFill/>
                                    </a:ln>
                                  </pic:spPr>
                                </pic:pic>
                              </a:graphicData>
                            </a:graphic>
                          </wp:inline>
                        </w:drawing>
                      </w:r>
                      <w:r>
                        <w:rPr>
                          <w:rFonts w:hint="eastAsia"/>
                          <w:color w:val="17365D"/>
                          <w:sz w:val="28"/>
                          <w:szCs w:val="36"/>
                        </w:rPr>
                        <w:t>表格或图示</w:t>
                      </w:r>
                      <w:proofErr w:type="gramStart"/>
                      <w:r>
                        <w:rPr>
                          <w:rFonts w:hint="eastAsia"/>
                          <w:color w:val="17365D"/>
                          <w:sz w:val="28"/>
                          <w:szCs w:val="36"/>
                        </w:rPr>
                        <w:t>黏</w:t>
                      </w:r>
                      <w:proofErr w:type="gramEnd"/>
                      <w:r>
                        <w:rPr>
                          <w:rFonts w:hint="eastAsia"/>
                          <w:color w:val="17365D"/>
                          <w:sz w:val="28"/>
                          <w:szCs w:val="36"/>
                        </w:rPr>
                        <w:t>贴处</w:t>
                      </w:r>
                    </w:p>
                    <w:p w14:paraId="2F485D38" w14:textId="77777777" w:rsidR="0053444E" w:rsidRDefault="0053444E" w:rsidP="0053444E">
                      <w:pPr>
                        <w:jc w:val="center"/>
                        <w:rPr>
                          <w:color w:val="17365D"/>
                          <w:sz w:val="28"/>
                          <w:szCs w:val="36"/>
                        </w:rPr>
                      </w:pPr>
                      <w:r>
                        <w:rPr>
                          <w:rFonts w:hint="eastAsia"/>
                          <w:color w:val="17365D"/>
                          <w:sz w:val="28"/>
                          <w:szCs w:val="36"/>
                        </w:rPr>
                        <w:t>稻壳尤巍设计原创设计与编写整本项目书</w:t>
                      </w:r>
                    </w:p>
                    <w:p w14:paraId="062CE9AB" w14:textId="77777777" w:rsidR="0053444E" w:rsidRDefault="0053444E" w:rsidP="0053444E">
                      <w:pPr>
                        <w:jc w:val="center"/>
                        <w:rPr>
                          <w:color w:val="17365D"/>
                          <w:sz w:val="28"/>
                          <w:szCs w:val="36"/>
                        </w:rPr>
                      </w:pPr>
                    </w:p>
                  </w:txbxContent>
                </v:textbox>
                <w10:wrap anchorx="margin"/>
              </v:rect>
            </w:pict>
          </mc:Fallback>
        </mc:AlternateContent>
      </w:r>
    </w:p>
    <w:p w14:paraId="43C11BC8" w14:textId="77777777" w:rsidR="00A02EA3" w:rsidRPr="007E58F5" w:rsidRDefault="00A02EA3">
      <w:pPr>
        <w:jc w:val="left"/>
        <w:rPr>
          <w:rFonts w:ascii="宋体" w:hAnsi="宋体" w:cs="仿宋_GB2312"/>
          <w:color w:val="3F3F3F"/>
          <w:kern w:val="1"/>
          <w:sz w:val="28"/>
          <w:szCs w:val="28"/>
        </w:rPr>
      </w:pPr>
    </w:p>
    <w:p w14:paraId="255C1345" w14:textId="2D6F8EEC" w:rsidR="00A02EA3" w:rsidRPr="007E58F5" w:rsidRDefault="00A02EA3">
      <w:pPr>
        <w:jc w:val="left"/>
        <w:rPr>
          <w:rFonts w:ascii="宋体" w:hAnsi="宋体" w:cs="仿宋_GB2312"/>
          <w:color w:val="3F3F3F"/>
          <w:kern w:val="1"/>
          <w:sz w:val="28"/>
          <w:szCs w:val="28"/>
        </w:rPr>
      </w:pPr>
    </w:p>
    <w:p w14:paraId="585C077F" w14:textId="77777777" w:rsidR="00A02EA3" w:rsidRPr="007E58F5" w:rsidRDefault="00A02EA3">
      <w:pPr>
        <w:jc w:val="left"/>
        <w:rPr>
          <w:rFonts w:ascii="宋体" w:hAnsi="宋体" w:cs="仿宋_GB2312"/>
          <w:color w:val="3F3F3F"/>
          <w:kern w:val="1"/>
          <w:sz w:val="28"/>
          <w:szCs w:val="28"/>
        </w:rPr>
      </w:pPr>
    </w:p>
    <w:p w14:paraId="5D986D46" w14:textId="4DEF752F" w:rsidR="00A02EA3" w:rsidRPr="007E58F5" w:rsidRDefault="00A02EA3">
      <w:pPr>
        <w:jc w:val="left"/>
        <w:rPr>
          <w:rFonts w:ascii="宋体" w:hAnsi="宋体" w:cs="仿宋_GB2312"/>
          <w:color w:val="3F3F3F"/>
          <w:kern w:val="1"/>
          <w:sz w:val="28"/>
          <w:szCs w:val="28"/>
        </w:rPr>
      </w:pPr>
    </w:p>
    <w:p w14:paraId="3BA503FA" w14:textId="77777777" w:rsidR="00A02EA3" w:rsidRDefault="00A02EA3">
      <w:pPr>
        <w:jc w:val="left"/>
        <w:rPr>
          <w:rFonts w:ascii="宋体" w:hAnsi="宋体" w:cs="仿宋_GB2312"/>
          <w:color w:val="3F3F3F"/>
          <w:kern w:val="1"/>
          <w:sz w:val="28"/>
          <w:szCs w:val="28"/>
        </w:rPr>
      </w:pPr>
    </w:p>
    <w:p w14:paraId="4DD4D76E" w14:textId="1023C70A" w:rsidR="0053444E" w:rsidRDefault="0053444E">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751424" behindDoc="0" locked="0" layoutInCell="1" allowOverlap="1" wp14:anchorId="7E4EED21" wp14:editId="33B65E96">
                <wp:simplePos x="0" y="0"/>
                <wp:positionH relativeFrom="margin">
                  <wp:posOffset>15240</wp:posOffset>
                </wp:positionH>
                <wp:positionV relativeFrom="paragraph">
                  <wp:posOffset>227965</wp:posOffset>
                </wp:positionV>
                <wp:extent cx="5063490" cy="1524000"/>
                <wp:effectExtent l="0" t="0" r="22860" b="19050"/>
                <wp:wrapNone/>
                <wp:docPr id="1786228856" name="矩形 260"/>
                <wp:cNvGraphicFramePr/>
                <a:graphic xmlns:a="http://schemas.openxmlformats.org/drawingml/2006/main">
                  <a:graphicData uri="http://schemas.microsoft.com/office/word/2010/wordprocessingShape">
                    <wps:wsp>
                      <wps:cNvSpPr/>
                      <wps:spPr>
                        <a:xfrm>
                          <a:off x="0" y="0"/>
                          <a:ext cx="5063490" cy="152400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6E51E4B5" w14:textId="5D2A335B" w:rsidR="0053444E" w:rsidRDefault="0053444E" w:rsidP="0053444E">
                            <w:pPr>
                              <w:jc w:val="left"/>
                              <w:rPr>
                                <w:sz w:val="32"/>
                                <w:szCs w:val="32"/>
                              </w:rPr>
                            </w:pPr>
                            <w:r>
                              <w:rPr>
                                <w:rFonts w:hint="eastAsia"/>
                                <w:b/>
                                <w:bCs/>
                                <w:sz w:val="32"/>
                                <w:szCs w:val="32"/>
                              </w:rPr>
                              <w:t>问题四：</w:t>
                            </w:r>
                            <w:r>
                              <w:rPr>
                                <w:rFonts w:hint="eastAsia"/>
                                <w:sz w:val="32"/>
                                <w:szCs w:val="32"/>
                              </w:rPr>
                              <w:t>财务风险</w:t>
                            </w:r>
                          </w:p>
                          <w:p w14:paraId="56BFDAC7" w14:textId="7F0E1869" w:rsidR="0053444E" w:rsidRDefault="0053444E" w:rsidP="0053444E">
                            <w:pPr>
                              <w:jc w:val="left"/>
                              <w:rPr>
                                <w:sz w:val="32"/>
                                <w:szCs w:val="32"/>
                              </w:rPr>
                            </w:pPr>
                            <w:r>
                              <w:rPr>
                                <w:rFonts w:hint="eastAsia"/>
                                <w:b/>
                                <w:bCs/>
                                <w:sz w:val="32"/>
                                <w:szCs w:val="32"/>
                              </w:rPr>
                              <w:t>规避计划：</w:t>
                            </w:r>
                            <w:r w:rsidRPr="0053444E">
                              <w:rPr>
                                <w:rFonts w:hint="eastAsia"/>
                                <w:sz w:val="32"/>
                                <w:szCs w:val="32"/>
                              </w:rPr>
                              <w:t>建立稳健的财务计划，确保有足够的资金支持，避免财务风险；与投资机构合作，提高资金筹措能力。</w:t>
                            </w:r>
                          </w:p>
                          <w:p w14:paraId="1938FB35" w14:textId="77777777" w:rsidR="0053444E" w:rsidRDefault="0053444E" w:rsidP="0053444E">
                            <w:pPr>
                              <w:jc w:val="left"/>
                              <w:rPr>
                                <w:sz w:val="32"/>
                                <w:szCs w:val="32"/>
                              </w:rPr>
                            </w:pPr>
                          </w:p>
                          <w:p w14:paraId="3A09DDD8" w14:textId="77777777" w:rsidR="0053444E" w:rsidRDefault="0053444E" w:rsidP="0053444E">
                            <w:pPr>
                              <w:jc w:val="center"/>
                              <w:rPr>
                                <w:sz w:val="24"/>
                                <w:szCs w:val="32"/>
                              </w:rPr>
                            </w:pPr>
                          </w:p>
                          <w:p w14:paraId="27908D26" w14:textId="77777777" w:rsidR="0053444E" w:rsidRDefault="0053444E" w:rsidP="0053444E">
                            <w:pPr>
                              <w:jc w:val="center"/>
                              <w:rPr>
                                <w:sz w:val="24"/>
                                <w:szCs w:val="32"/>
                              </w:rPr>
                            </w:pPr>
                          </w:p>
                          <w:p w14:paraId="6F83B0EF" w14:textId="77777777" w:rsidR="0053444E" w:rsidRDefault="0053444E" w:rsidP="0053444E">
                            <w:pPr>
                              <w:jc w:val="center"/>
                              <w:rPr>
                                <w:sz w:val="24"/>
                                <w:szCs w:val="32"/>
                              </w:rPr>
                            </w:pPr>
                          </w:p>
                          <w:p w14:paraId="2A27C1A1" w14:textId="77777777" w:rsidR="0053444E" w:rsidRDefault="0053444E" w:rsidP="0053444E">
                            <w:pPr>
                              <w:jc w:val="center"/>
                              <w:rPr>
                                <w:sz w:val="24"/>
                                <w:szCs w:val="32"/>
                              </w:rPr>
                            </w:pPr>
                          </w:p>
                          <w:p w14:paraId="523BFA41" w14:textId="77777777" w:rsidR="0053444E" w:rsidRDefault="0053444E" w:rsidP="0053444E">
                            <w:pPr>
                              <w:rPr>
                                <w:sz w:val="24"/>
                                <w:szCs w:val="32"/>
                              </w:rPr>
                            </w:pPr>
                          </w:p>
                          <w:p w14:paraId="61FC755D" w14:textId="77777777" w:rsidR="0053444E" w:rsidRDefault="0053444E" w:rsidP="0053444E">
                            <w:pPr>
                              <w:jc w:val="center"/>
                              <w:rPr>
                                <w:color w:val="17365D"/>
                                <w:sz w:val="28"/>
                                <w:szCs w:val="36"/>
                              </w:rPr>
                            </w:pPr>
                            <w:r>
                              <w:rPr>
                                <w:noProof/>
                              </w:rPr>
                              <w:drawing>
                                <wp:inline distT="0" distB="0" distL="114300" distR="114300" wp14:anchorId="597FBB1B" wp14:editId="1439D613">
                                  <wp:extent cx="7738745" cy="5718810"/>
                                  <wp:effectExtent l="0" t="0" r="8255" b="8890"/>
                                  <wp:docPr id="556786575" name="图片 556786575" descr="E:\WPS 设计师\源文件\背景素材\LOGO IMAGE.png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1" descr="E:\WPS 设计师\源文件\背景素材\LOGO IMAGE.pngLOGO IMAGE"/>
                                          <pic:cNvPicPr>
                                            <a:picLocks noChangeAspect="1"/>
                                          </pic:cNvPicPr>
                                        </pic:nvPicPr>
                                        <pic:blipFill>
                                          <a:blip r:embed="rId22"/>
                                          <a:stretch>
                                            <a:fillRect/>
                                          </a:stretch>
                                        </pic:blipFill>
                                        <pic:spPr>
                                          <a:xfrm>
                                            <a:off x="0" y="0"/>
                                            <a:ext cx="7738745" cy="5718810"/>
                                          </a:xfrm>
                                          <a:prstGeom prst="rect">
                                            <a:avLst/>
                                          </a:prstGeom>
                                          <a:noFill/>
                                          <a:ln>
                                            <a:noFill/>
                                          </a:ln>
                                        </pic:spPr>
                                      </pic:pic>
                                    </a:graphicData>
                                  </a:graphic>
                                </wp:inline>
                              </w:drawing>
                            </w:r>
                            <w:r>
                              <w:rPr>
                                <w:rFonts w:hint="eastAsia"/>
                                <w:color w:val="17365D"/>
                                <w:sz w:val="28"/>
                                <w:szCs w:val="36"/>
                              </w:rPr>
                              <w:t>表格或图示</w:t>
                            </w:r>
                            <w:proofErr w:type="gramStart"/>
                            <w:r>
                              <w:rPr>
                                <w:rFonts w:hint="eastAsia"/>
                                <w:color w:val="17365D"/>
                                <w:sz w:val="28"/>
                                <w:szCs w:val="36"/>
                              </w:rPr>
                              <w:t>黏</w:t>
                            </w:r>
                            <w:proofErr w:type="gramEnd"/>
                            <w:r>
                              <w:rPr>
                                <w:rFonts w:hint="eastAsia"/>
                                <w:color w:val="17365D"/>
                                <w:sz w:val="28"/>
                                <w:szCs w:val="36"/>
                              </w:rPr>
                              <w:t>贴处</w:t>
                            </w:r>
                          </w:p>
                          <w:p w14:paraId="2D2F6440" w14:textId="77777777" w:rsidR="0053444E" w:rsidRDefault="0053444E" w:rsidP="0053444E">
                            <w:pPr>
                              <w:jc w:val="center"/>
                              <w:rPr>
                                <w:color w:val="17365D"/>
                                <w:sz w:val="28"/>
                                <w:szCs w:val="36"/>
                              </w:rPr>
                            </w:pPr>
                            <w:r>
                              <w:rPr>
                                <w:rFonts w:hint="eastAsia"/>
                                <w:color w:val="17365D"/>
                                <w:sz w:val="28"/>
                                <w:szCs w:val="36"/>
                              </w:rPr>
                              <w:t>稻壳尤巍设计原创设计与编写整本项目书</w:t>
                            </w:r>
                          </w:p>
                          <w:p w14:paraId="0E25C192" w14:textId="77777777" w:rsidR="0053444E" w:rsidRDefault="0053444E" w:rsidP="0053444E">
                            <w:pPr>
                              <w:jc w:val="center"/>
                              <w:rPr>
                                <w:color w:val="17365D"/>
                                <w:sz w:val="28"/>
                                <w:szCs w:val="36"/>
                              </w:rPr>
                            </w:pPr>
                          </w:p>
                        </w:txbxContent>
                      </wps:txbx>
                      <wps:bodyPr vert="horz" wrap="square" anchor="t" upright="1">
                        <a:noAutofit/>
                      </wps:bodyPr>
                    </wps:wsp>
                  </a:graphicData>
                </a:graphic>
                <wp14:sizeRelV relativeFrom="margin">
                  <wp14:pctHeight>0</wp14:pctHeight>
                </wp14:sizeRelV>
              </wp:anchor>
            </w:drawing>
          </mc:Choice>
          <mc:Fallback>
            <w:pict>
              <v:rect w14:anchorId="7E4EED21" id="_x0000_s1040" style="position:absolute;margin-left:1.2pt;margin-top:17.95pt;width:398.7pt;height:120pt;z-index:251751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" strokecolor="#d9d9d9">
                <v:textbox>
                  <w:txbxContent>
                    <w:p w14:paraId="6E51E4B5" w14:textId="5D2A335B" w:rsidR="0053444E" w:rsidRDefault="0053444E" w:rsidP="0053444E">
                      <w:pPr>
                        <w:jc w:val="left"/>
                        <w:rPr>
                          <w:sz w:val="32"/>
                          <w:szCs w:val="32"/>
                        </w:rPr>
                      </w:pPr>
                      <w:r>
                        <w:rPr>
                          <w:rFonts w:hint="eastAsia"/>
                          <w:b/>
                          <w:bCs/>
                          <w:sz w:val="32"/>
                          <w:szCs w:val="32"/>
                        </w:rPr>
                        <w:t>问题四：</w:t>
                      </w:r>
                      <w:r>
                        <w:rPr>
                          <w:rFonts w:hint="eastAsia"/>
                          <w:sz w:val="32"/>
                          <w:szCs w:val="32"/>
                        </w:rPr>
                        <w:t>财务风险</w:t>
                      </w:r>
                    </w:p>
                    <w:p w14:paraId="56BFDAC7" w14:textId="7F0E1869" w:rsidR="0053444E" w:rsidRDefault="0053444E" w:rsidP="0053444E">
                      <w:pPr>
                        <w:jc w:val="left"/>
                        <w:rPr>
                          <w:sz w:val="32"/>
                          <w:szCs w:val="32"/>
                        </w:rPr>
                      </w:pPr>
                      <w:r>
                        <w:rPr>
                          <w:rFonts w:hint="eastAsia"/>
                          <w:b/>
                          <w:bCs/>
                          <w:sz w:val="32"/>
                          <w:szCs w:val="32"/>
                        </w:rPr>
                        <w:t>规避计划：</w:t>
                      </w:r>
                      <w:r w:rsidRPr="0053444E">
                        <w:rPr>
                          <w:rFonts w:hint="eastAsia"/>
                          <w:sz w:val="32"/>
                          <w:szCs w:val="32"/>
                        </w:rPr>
                        <w:t>建立稳健的财务计划，确保有足够的资金支持，避免财务风险；与投资机构合作，提高资金筹措能力。</w:t>
                      </w:r>
                    </w:p>
                    <w:p w14:paraId="1938FB35" w14:textId="77777777" w:rsidR="0053444E" w:rsidRDefault="0053444E" w:rsidP="0053444E">
                      <w:pPr>
                        <w:jc w:val="left"/>
                        <w:rPr>
                          <w:sz w:val="32"/>
                          <w:szCs w:val="32"/>
                        </w:rPr>
                      </w:pPr>
                    </w:p>
                    <w:p w14:paraId="3A09DDD8" w14:textId="77777777" w:rsidR="0053444E" w:rsidRDefault="0053444E" w:rsidP="0053444E">
                      <w:pPr>
                        <w:jc w:val="center"/>
                        <w:rPr>
                          <w:sz w:val="24"/>
                          <w:szCs w:val="32"/>
                        </w:rPr>
                      </w:pPr>
                    </w:p>
                    <w:p w14:paraId="27908D26" w14:textId="77777777" w:rsidR="0053444E" w:rsidRDefault="0053444E" w:rsidP="0053444E">
                      <w:pPr>
                        <w:jc w:val="center"/>
                        <w:rPr>
                          <w:sz w:val="24"/>
                          <w:szCs w:val="32"/>
                        </w:rPr>
                      </w:pPr>
                    </w:p>
                    <w:p w14:paraId="6F83B0EF" w14:textId="77777777" w:rsidR="0053444E" w:rsidRDefault="0053444E" w:rsidP="0053444E">
                      <w:pPr>
                        <w:jc w:val="center"/>
                        <w:rPr>
                          <w:sz w:val="24"/>
                          <w:szCs w:val="32"/>
                        </w:rPr>
                      </w:pPr>
                    </w:p>
                    <w:p w14:paraId="2A27C1A1" w14:textId="77777777" w:rsidR="0053444E" w:rsidRDefault="0053444E" w:rsidP="0053444E">
                      <w:pPr>
                        <w:jc w:val="center"/>
                        <w:rPr>
                          <w:sz w:val="24"/>
                          <w:szCs w:val="32"/>
                        </w:rPr>
                      </w:pPr>
                    </w:p>
                    <w:p w14:paraId="523BFA41" w14:textId="77777777" w:rsidR="0053444E" w:rsidRDefault="0053444E" w:rsidP="0053444E">
                      <w:pPr>
                        <w:rPr>
                          <w:sz w:val="24"/>
                          <w:szCs w:val="32"/>
                        </w:rPr>
                      </w:pPr>
                    </w:p>
                    <w:p w14:paraId="61FC755D" w14:textId="77777777" w:rsidR="0053444E" w:rsidRDefault="0053444E" w:rsidP="0053444E">
                      <w:pPr>
                        <w:jc w:val="center"/>
                        <w:rPr>
                          <w:color w:val="17365D"/>
                          <w:sz w:val="28"/>
                          <w:szCs w:val="36"/>
                        </w:rPr>
                      </w:pPr>
                      <w:r>
                        <w:rPr>
                          <w:noProof/>
                        </w:rPr>
                        <w:drawing>
                          <wp:inline distT="0" distB="0" distL="114300" distR="114300" wp14:anchorId="597FBB1B" wp14:editId="1439D613">
                            <wp:extent cx="7738745" cy="5718810"/>
                            <wp:effectExtent l="0" t="0" r="8255" b="8890"/>
                            <wp:docPr id="556786575" name="图片 556786575" descr="E:\WPS 设计师\源文件\背景素材\LOGO IMAGE.png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1" descr="E:\WPS 设计师\源文件\背景素材\LOGO IMAGE.pngLOGO IMAGE"/>
                                    <pic:cNvPicPr>
                                      <a:picLocks noChangeAspect="1"/>
                                    </pic:cNvPicPr>
                                  </pic:nvPicPr>
                                  <pic:blipFill>
                                    <a:blip r:embed="rId22"/>
                                    <a:stretch>
                                      <a:fillRect/>
                                    </a:stretch>
                                  </pic:blipFill>
                                  <pic:spPr>
                                    <a:xfrm>
                                      <a:off x="0" y="0"/>
                                      <a:ext cx="7738745" cy="5718810"/>
                                    </a:xfrm>
                                    <a:prstGeom prst="rect">
                                      <a:avLst/>
                                    </a:prstGeom>
                                    <a:noFill/>
                                    <a:ln>
                                      <a:noFill/>
                                    </a:ln>
                                  </pic:spPr>
                                </pic:pic>
                              </a:graphicData>
                            </a:graphic>
                          </wp:inline>
                        </w:drawing>
                      </w:r>
                      <w:r>
                        <w:rPr>
                          <w:rFonts w:hint="eastAsia"/>
                          <w:color w:val="17365D"/>
                          <w:sz w:val="28"/>
                          <w:szCs w:val="36"/>
                        </w:rPr>
                        <w:t>表格或图示</w:t>
                      </w:r>
                      <w:proofErr w:type="gramStart"/>
                      <w:r>
                        <w:rPr>
                          <w:rFonts w:hint="eastAsia"/>
                          <w:color w:val="17365D"/>
                          <w:sz w:val="28"/>
                          <w:szCs w:val="36"/>
                        </w:rPr>
                        <w:t>黏</w:t>
                      </w:r>
                      <w:proofErr w:type="gramEnd"/>
                      <w:r>
                        <w:rPr>
                          <w:rFonts w:hint="eastAsia"/>
                          <w:color w:val="17365D"/>
                          <w:sz w:val="28"/>
                          <w:szCs w:val="36"/>
                        </w:rPr>
                        <w:t>贴处</w:t>
                      </w:r>
                    </w:p>
                    <w:p w14:paraId="2D2F6440" w14:textId="77777777" w:rsidR="0053444E" w:rsidRDefault="0053444E" w:rsidP="0053444E">
                      <w:pPr>
                        <w:jc w:val="center"/>
                        <w:rPr>
                          <w:color w:val="17365D"/>
                          <w:sz w:val="28"/>
                          <w:szCs w:val="36"/>
                        </w:rPr>
                      </w:pPr>
                      <w:r>
                        <w:rPr>
                          <w:rFonts w:hint="eastAsia"/>
                          <w:color w:val="17365D"/>
                          <w:sz w:val="28"/>
                          <w:szCs w:val="36"/>
                        </w:rPr>
                        <w:t>稻壳尤巍设计原创设计与编写整本项目书</w:t>
                      </w:r>
                    </w:p>
                    <w:p w14:paraId="0E25C192" w14:textId="77777777" w:rsidR="0053444E" w:rsidRDefault="0053444E" w:rsidP="0053444E">
                      <w:pPr>
                        <w:jc w:val="center"/>
                        <w:rPr>
                          <w:color w:val="17365D"/>
                          <w:sz w:val="28"/>
                          <w:szCs w:val="36"/>
                        </w:rPr>
                      </w:pPr>
                    </w:p>
                  </w:txbxContent>
                </v:textbox>
                <w10:wrap anchorx="margin"/>
              </v:rect>
            </w:pict>
          </mc:Fallback>
        </mc:AlternateContent>
      </w:r>
    </w:p>
    <w:p w14:paraId="7629C713" w14:textId="77777777" w:rsidR="0053444E" w:rsidRDefault="0053444E">
      <w:pPr>
        <w:jc w:val="left"/>
        <w:rPr>
          <w:rFonts w:ascii="宋体" w:hAnsi="宋体" w:cs="仿宋_GB2312"/>
          <w:color w:val="3F3F3F"/>
          <w:kern w:val="1"/>
          <w:sz w:val="28"/>
          <w:szCs w:val="28"/>
        </w:rPr>
      </w:pPr>
    </w:p>
    <w:p w14:paraId="24298BC3" w14:textId="776E4C8D" w:rsidR="0053444E" w:rsidRDefault="0053444E">
      <w:pPr>
        <w:jc w:val="left"/>
        <w:rPr>
          <w:rFonts w:ascii="宋体" w:hAnsi="宋体" w:cs="仿宋_GB2312"/>
          <w:color w:val="3F3F3F"/>
          <w:kern w:val="1"/>
          <w:sz w:val="28"/>
          <w:szCs w:val="28"/>
        </w:rPr>
      </w:pPr>
    </w:p>
    <w:p w14:paraId="4BCF22DF" w14:textId="77777777" w:rsidR="0053444E" w:rsidRDefault="0053444E">
      <w:pPr>
        <w:jc w:val="left"/>
        <w:rPr>
          <w:rFonts w:ascii="宋体" w:hAnsi="宋体" w:cs="仿宋_GB2312"/>
          <w:color w:val="3F3F3F"/>
          <w:kern w:val="1"/>
          <w:sz w:val="28"/>
          <w:szCs w:val="28"/>
        </w:rPr>
      </w:pPr>
    </w:p>
    <w:p w14:paraId="1F3463E8" w14:textId="14C294A3" w:rsidR="0053444E" w:rsidRDefault="0053444E">
      <w:pPr>
        <w:jc w:val="left"/>
        <w:rPr>
          <w:rFonts w:ascii="宋体" w:hAnsi="宋体" w:cs="仿宋_GB2312"/>
          <w:color w:val="3F3F3F"/>
          <w:kern w:val="1"/>
          <w:sz w:val="28"/>
          <w:szCs w:val="28"/>
        </w:rPr>
      </w:pPr>
    </w:p>
    <w:p w14:paraId="6296920C" w14:textId="6B17EE74" w:rsidR="0053444E" w:rsidRDefault="0053444E">
      <w:pPr>
        <w:jc w:val="left"/>
        <w:rPr>
          <w:rFonts w:ascii="宋体" w:hAnsi="宋体" w:cs="仿宋_GB2312"/>
          <w:color w:val="3F3F3F"/>
          <w:kern w:val="1"/>
          <w:sz w:val="28"/>
          <w:szCs w:val="28"/>
        </w:rPr>
      </w:pPr>
    </w:p>
    <w:p w14:paraId="1EC1489F" w14:textId="75A9F6EB" w:rsidR="0053444E" w:rsidRDefault="0053444E">
      <w:pPr>
        <w:jc w:val="left"/>
        <w:rPr>
          <w:rFonts w:ascii="宋体" w:hAnsi="宋体" w:cs="仿宋_GB2312"/>
          <w:color w:val="3F3F3F"/>
          <w:kern w:val="1"/>
          <w:sz w:val="28"/>
          <w:szCs w:val="28"/>
        </w:rPr>
      </w:pPr>
    </w:p>
    <w:p w14:paraId="0536A378" w14:textId="410D9E78" w:rsidR="0053444E" w:rsidRDefault="0053444E">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753472" behindDoc="0" locked="0" layoutInCell="1" allowOverlap="1" wp14:anchorId="06AAE8D7" wp14:editId="42854B18">
                <wp:simplePos x="0" y="0"/>
                <wp:positionH relativeFrom="margin">
                  <wp:align>left</wp:align>
                </wp:positionH>
                <wp:positionV relativeFrom="paragraph">
                  <wp:posOffset>90805</wp:posOffset>
                </wp:positionV>
                <wp:extent cx="5063490" cy="1524000"/>
                <wp:effectExtent l="0" t="0" r="22860" b="19050"/>
                <wp:wrapNone/>
                <wp:docPr id="1627059299" name="矩形 260"/>
                <wp:cNvGraphicFramePr/>
                <a:graphic xmlns:a="http://schemas.openxmlformats.org/drawingml/2006/main">
                  <a:graphicData uri="http://schemas.microsoft.com/office/word/2010/wordprocessingShape">
                    <wps:wsp>
                      <wps:cNvSpPr/>
                      <wps:spPr>
                        <a:xfrm>
                          <a:off x="0" y="0"/>
                          <a:ext cx="5063490" cy="152400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7D6B1841" w14:textId="749D63AE" w:rsidR="0053444E" w:rsidRDefault="0053444E" w:rsidP="0053444E">
                            <w:pPr>
                              <w:jc w:val="left"/>
                              <w:rPr>
                                <w:sz w:val="32"/>
                                <w:szCs w:val="32"/>
                              </w:rPr>
                            </w:pPr>
                            <w:r>
                              <w:rPr>
                                <w:rFonts w:hint="eastAsia"/>
                                <w:b/>
                                <w:bCs/>
                                <w:sz w:val="32"/>
                                <w:szCs w:val="32"/>
                              </w:rPr>
                              <w:t>问题五：</w:t>
                            </w:r>
                            <w:r>
                              <w:rPr>
                                <w:rFonts w:hint="eastAsia"/>
                                <w:sz w:val="32"/>
                                <w:szCs w:val="32"/>
                              </w:rPr>
                              <w:t>用户隐私风险</w:t>
                            </w:r>
                          </w:p>
                          <w:p w14:paraId="108E7AD7" w14:textId="49B3DBBC" w:rsidR="0053444E" w:rsidRDefault="0053444E" w:rsidP="0053444E">
                            <w:pPr>
                              <w:jc w:val="left"/>
                              <w:rPr>
                                <w:sz w:val="32"/>
                                <w:szCs w:val="32"/>
                              </w:rPr>
                            </w:pPr>
                            <w:r>
                              <w:rPr>
                                <w:rFonts w:hint="eastAsia"/>
                                <w:b/>
                                <w:bCs/>
                                <w:sz w:val="32"/>
                                <w:szCs w:val="32"/>
                              </w:rPr>
                              <w:t>规避计划：</w:t>
                            </w:r>
                            <w:r w:rsidRPr="0053444E">
                              <w:rPr>
                                <w:rFonts w:hint="eastAsia"/>
                                <w:sz w:val="32"/>
                                <w:szCs w:val="32"/>
                              </w:rPr>
                              <w:t>建立完善的数据安全管理制度，保障用户隐私安全，同时合法合</w:t>
                            </w:r>
                            <w:proofErr w:type="gramStart"/>
                            <w:r w:rsidRPr="0053444E">
                              <w:rPr>
                                <w:rFonts w:hint="eastAsia"/>
                                <w:sz w:val="32"/>
                                <w:szCs w:val="32"/>
                              </w:rPr>
                              <w:t>规</w:t>
                            </w:r>
                            <w:proofErr w:type="gramEnd"/>
                            <w:r w:rsidRPr="0053444E">
                              <w:rPr>
                                <w:rFonts w:hint="eastAsia"/>
                                <w:sz w:val="32"/>
                                <w:szCs w:val="32"/>
                              </w:rPr>
                              <w:t>地使用用户数据。</w:t>
                            </w:r>
                          </w:p>
                          <w:p w14:paraId="450B3C15" w14:textId="77777777" w:rsidR="0053444E" w:rsidRDefault="0053444E" w:rsidP="0053444E">
                            <w:pPr>
                              <w:jc w:val="left"/>
                              <w:rPr>
                                <w:sz w:val="32"/>
                                <w:szCs w:val="32"/>
                              </w:rPr>
                            </w:pPr>
                          </w:p>
                          <w:p w14:paraId="5B0CD163" w14:textId="77777777" w:rsidR="0053444E" w:rsidRDefault="0053444E" w:rsidP="0053444E">
                            <w:pPr>
                              <w:jc w:val="center"/>
                              <w:rPr>
                                <w:sz w:val="24"/>
                                <w:szCs w:val="32"/>
                              </w:rPr>
                            </w:pPr>
                          </w:p>
                          <w:p w14:paraId="15C9A20D" w14:textId="77777777" w:rsidR="0053444E" w:rsidRDefault="0053444E" w:rsidP="0053444E">
                            <w:pPr>
                              <w:jc w:val="center"/>
                              <w:rPr>
                                <w:sz w:val="24"/>
                                <w:szCs w:val="32"/>
                              </w:rPr>
                            </w:pPr>
                          </w:p>
                          <w:p w14:paraId="735A9374" w14:textId="77777777" w:rsidR="0053444E" w:rsidRDefault="0053444E" w:rsidP="0053444E">
                            <w:pPr>
                              <w:jc w:val="center"/>
                              <w:rPr>
                                <w:sz w:val="24"/>
                                <w:szCs w:val="32"/>
                              </w:rPr>
                            </w:pPr>
                          </w:p>
                          <w:p w14:paraId="74D7B4F6" w14:textId="77777777" w:rsidR="0053444E" w:rsidRDefault="0053444E" w:rsidP="0053444E">
                            <w:pPr>
                              <w:jc w:val="center"/>
                              <w:rPr>
                                <w:sz w:val="24"/>
                                <w:szCs w:val="32"/>
                              </w:rPr>
                            </w:pPr>
                          </w:p>
                          <w:p w14:paraId="124629E5" w14:textId="77777777" w:rsidR="0053444E" w:rsidRDefault="0053444E" w:rsidP="0053444E">
                            <w:pPr>
                              <w:rPr>
                                <w:sz w:val="24"/>
                                <w:szCs w:val="32"/>
                              </w:rPr>
                            </w:pPr>
                          </w:p>
                          <w:p w14:paraId="28C1F8A8" w14:textId="77777777" w:rsidR="0053444E" w:rsidRDefault="0053444E" w:rsidP="0053444E">
                            <w:pPr>
                              <w:jc w:val="center"/>
                              <w:rPr>
                                <w:color w:val="17365D"/>
                                <w:sz w:val="28"/>
                                <w:szCs w:val="36"/>
                              </w:rPr>
                            </w:pPr>
                            <w:r>
                              <w:rPr>
                                <w:noProof/>
                              </w:rPr>
                              <w:drawing>
                                <wp:inline distT="0" distB="0" distL="114300" distR="114300" wp14:anchorId="50140C7E" wp14:editId="2C30221B">
                                  <wp:extent cx="7738745" cy="5718810"/>
                                  <wp:effectExtent l="0" t="0" r="8255" b="8890"/>
                                  <wp:docPr id="1389355002" name="图片 1389355002" descr="E:\WPS 设计师\源文件\背景素材\LOGO IMAGE.png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1" descr="E:\WPS 设计师\源文件\背景素材\LOGO IMAGE.pngLOGO IMAGE"/>
                                          <pic:cNvPicPr>
                                            <a:picLocks noChangeAspect="1"/>
                                          </pic:cNvPicPr>
                                        </pic:nvPicPr>
                                        <pic:blipFill>
                                          <a:blip r:embed="rId22"/>
                                          <a:stretch>
                                            <a:fillRect/>
                                          </a:stretch>
                                        </pic:blipFill>
                                        <pic:spPr>
                                          <a:xfrm>
                                            <a:off x="0" y="0"/>
                                            <a:ext cx="7738745" cy="5718810"/>
                                          </a:xfrm>
                                          <a:prstGeom prst="rect">
                                            <a:avLst/>
                                          </a:prstGeom>
                                          <a:noFill/>
                                          <a:ln>
                                            <a:noFill/>
                                          </a:ln>
                                        </pic:spPr>
                                      </pic:pic>
                                    </a:graphicData>
                                  </a:graphic>
                                </wp:inline>
                              </w:drawing>
                            </w:r>
                            <w:r>
                              <w:rPr>
                                <w:rFonts w:hint="eastAsia"/>
                                <w:color w:val="17365D"/>
                                <w:sz w:val="28"/>
                                <w:szCs w:val="36"/>
                              </w:rPr>
                              <w:t>表格或图示</w:t>
                            </w:r>
                            <w:proofErr w:type="gramStart"/>
                            <w:r>
                              <w:rPr>
                                <w:rFonts w:hint="eastAsia"/>
                                <w:color w:val="17365D"/>
                                <w:sz w:val="28"/>
                                <w:szCs w:val="36"/>
                              </w:rPr>
                              <w:t>黏</w:t>
                            </w:r>
                            <w:proofErr w:type="gramEnd"/>
                            <w:r>
                              <w:rPr>
                                <w:rFonts w:hint="eastAsia"/>
                                <w:color w:val="17365D"/>
                                <w:sz w:val="28"/>
                                <w:szCs w:val="36"/>
                              </w:rPr>
                              <w:t>贴处</w:t>
                            </w:r>
                          </w:p>
                          <w:p w14:paraId="346CFCEE" w14:textId="77777777" w:rsidR="0053444E" w:rsidRDefault="0053444E" w:rsidP="0053444E">
                            <w:pPr>
                              <w:jc w:val="center"/>
                              <w:rPr>
                                <w:color w:val="17365D"/>
                                <w:sz w:val="28"/>
                                <w:szCs w:val="36"/>
                              </w:rPr>
                            </w:pPr>
                            <w:r>
                              <w:rPr>
                                <w:rFonts w:hint="eastAsia"/>
                                <w:color w:val="17365D"/>
                                <w:sz w:val="28"/>
                                <w:szCs w:val="36"/>
                              </w:rPr>
                              <w:t>稻壳尤巍设计原创设计与编写整本项目书</w:t>
                            </w:r>
                          </w:p>
                          <w:p w14:paraId="542FFD44" w14:textId="77777777" w:rsidR="0053444E" w:rsidRDefault="0053444E" w:rsidP="0053444E">
                            <w:pPr>
                              <w:jc w:val="center"/>
                              <w:rPr>
                                <w:color w:val="17365D"/>
                                <w:sz w:val="28"/>
                                <w:szCs w:val="36"/>
                              </w:rPr>
                            </w:pPr>
                          </w:p>
                        </w:txbxContent>
                      </wps:txbx>
                      <wps:bodyPr vert="horz" wrap="square" anchor="t" upright="1">
                        <a:noAutofit/>
                      </wps:bodyPr>
                    </wps:wsp>
                  </a:graphicData>
                </a:graphic>
                <wp14:sizeRelV relativeFrom="margin">
                  <wp14:pctHeight>0</wp14:pctHeight>
                </wp14:sizeRelV>
              </wp:anchor>
            </w:drawing>
          </mc:Choice>
          <mc:Fallback>
            <w:pict>
              <v:rect w14:anchorId="06AAE8D7" id="_x0000_s1041" style="position:absolute;margin-left:0;margin-top:7.15pt;width:398.7pt;height:120pt;z-index:2517534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" strokecolor="#d9d9d9">
                <v:textbox>
                  <w:txbxContent>
                    <w:p w14:paraId="7D6B1841" w14:textId="749D63AE" w:rsidR="0053444E" w:rsidRDefault="0053444E" w:rsidP="0053444E">
                      <w:pPr>
                        <w:jc w:val="left"/>
                        <w:rPr>
                          <w:sz w:val="32"/>
                          <w:szCs w:val="32"/>
                        </w:rPr>
                      </w:pPr>
                      <w:r>
                        <w:rPr>
                          <w:rFonts w:hint="eastAsia"/>
                          <w:b/>
                          <w:bCs/>
                          <w:sz w:val="32"/>
                          <w:szCs w:val="32"/>
                        </w:rPr>
                        <w:t>问题五：</w:t>
                      </w:r>
                      <w:r>
                        <w:rPr>
                          <w:rFonts w:hint="eastAsia"/>
                          <w:sz w:val="32"/>
                          <w:szCs w:val="32"/>
                        </w:rPr>
                        <w:t>用户隐私风险</w:t>
                      </w:r>
                    </w:p>
                    <w:p w14:paraId="108E7AD7" w14:textId="49B3DBBC" w:rsidR="0053444E" w:rsidRDefault="0053444E" w:rsidP="0053444E">
                      <w:pPr>
                        <w:jc w:val="left"/>
                        <w:rPr>
                          <w:sz w:val="32"/>
                          <w:szCs w:val="32"/>
                        </w:rPr>
                      </w:pPr>
                      <w:r>
                        <w:rPr>
                          <w:rFonts w:hint="eastAsia"/>
                          <w:b/>
                          <w:bCs/>
                          <w:sz w:val="32"/>
                          <w:szCs w:val="32"/>
                        </w:rPr>
                        <w:t>规避计划：</w:t>
                      </w:r>
                      <w:r w:rsidRPr="0053444E">
                        <w:rPr>
                          <w:rFonts w:hint="eastAsia"/>
                          <w:sz w:val="32"/>
                          <w:szCs w:val="32"/>
                        </w:rPr>
                        <w:t>建立完善的数据安全管理制度，保障用户隐私安全，同时合法合</w:t>
                      </w:r>
                      <w:proofErr w:type="gramStart"/>
                      <w:r w:rsidRPr="0053444E">
                        <w:rPr>
                          <w:rFonts w:hint="eastAsia"/>
                          <w:sz w:val="32"/>
                          <w:szCs w:val="32"/>
                        </w:rPr>
                        <w:t>规</w:t>
                      </w:r>
                      <w:proofErr w:type="gramEnd"/>
                      <w:r w:rsidRPr="0053444E">
                        <w:rPr>
                          <w:rFonts w:hint="eastAsia"/>
                          <w:sz w:val="32"/>
                          <w:szCs w:val="32"/>
                        </w:rPr>
                        <w:t>地使用用户数据。</w:t>
                      </w:r>
                    </w:p>
                    <w:p w14:paraId="450B3C15" w14:textId="77777777" w:rsidR="0053444E" w:rsidRDefault="0053444E" w:rsidP="0053444E">
                      <w:pPr>
                        <w:jc w:val="left"/>
                        <w:rPr>
                          <w:sz w:val="32"/>
                          <w:szCs w:val="32"/>
                        </w:rPr>
                      </w:pPr>
                    </w:p>
                    <w:p w14:paraId="5B0CD163" w14:textId="77777777" w:rsidR="0053444E" w:rsidRDefault="0053444E" w:rsidP="0053444E">
                      <w:pPr>
                        <w:jc w:val="center"/>
                        <w:rPr>
                          <w:sz w:val="24"/>
                          <w:szCs w:val="32"/>
                        </w:rPr>
                      </w:pPr>
                    </w:p>
                    <w:p w14:paraId="15C9A20D" w14:textId="77777777" w:rsidR="0053444E" w:rsidRDefault="0053444E" w:rsidP="0053444E">
                      <w:pPr>
                        <w:jc w:val="center"/>
                        <w:rPr>
                          <w:sz w:val="24"/>
                          <w:szCs w:val="32"/>
                        </w:rPr>
                      </w:pPr>
                    </w:p>
                    <w:p w14:paraId="735A9374" w14:textId="77777777" w:rsidR="0053444E" w:rsidRDefault="0053444E" w:rsidP="0053444E">
                      <w:pPr>
                        <w:jc w:val="center"/>
                        <w:rPr>
                          <w:sz w:val="24"/>
                          <w:szCs w:val="32"/>
                        </w:rPr>
                      </w:pPr>
                    </w:p>
                    <w:p w14:paraId="74D7B4F6" w14:textId="77777777" w:rsidR="0053444E" w:rsidRDefault="0053444E" w:rsidP="0053444E">
                      <w:pPr>
                        <w:jc w:val="center"/>
                        <w:rPr>
                          <w:sz w:val="24"/>
                          <w:szCs w:val="32"/>
                        </w:rPr>
                      </w:pPr>
                    </w:p>
                    <w:p w14:paraId="124629E5" w14:textId="77777777" w:rsidR="0053444E" w:rsidRDefault="0053444E" w:rsidP="0053444E">
                      <w:pPr>
                        <w:rPr>
                          <w:sz w:val="24"/>
                          <w:szCs w:val="32"/>
                        </w:rPr>
                      </w:pPr>
                    </w:p>
                    <w:p w14:paraId="28C1F8A8" w14:textId="77777777" w:rsidR="0053444E" w:rsidRDefault="0053444E" w:rsidP="0053444E">
                      <w:pPr>
                        <w:jc w:val="center"/>
                        <w:rPr>
                          <w:color w:val="17365D"/>
                          <w:sz w:val="28"/>
                          <w:szCs w:val="36"/>
                        </w:rPr>
                      </w:pPr>
                      <w:r>
                        <w:rPr>
                          <w:noProof/>
                        </w:rPr>
                        <w:drawing>
                          <wp:inline distT="0" distB="0" distL="114300" distR="114300" wp14:anchorId="50140C7E" wp14:editId="2C30221B">
                            <wp:extent cx="7738745" cy="5718810"/>
                            <wp:effectExtent l="0" t="0" r="8255" b="8890"/>
                            <wp:docPr id="1389355002" name="图片 1389355002" descr="E:\WPS 设计师\源文件\背景素材\LOGO IMAGE.pngLO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1" descr="E:\WPS 设计师\源文件\背景素材\LOGO IMAGE.pngLOGO IMAGE"/>
                                    <pic:cNvPicPr>
                                      <a:picLocks noChangeAspect="1"/>
                                    </pic:cNvPicPr>
                                  </pic:nvPicPr>
                                  <pic:blipFill>
                                    <a:blip r:embed="rId22"/>
                                    <a:stretch>
                                      <a:fillRect/>
                                    </a:stretch>
                                  </pic:blipFill>
                                  <pic:spPr>
                                    <a:xfrm>
                                      <a:off x="0" y="0"/>
                                      <a:ext cx="7738745" cy="5718810"/>
                                    </a:xfrm>
                                    <a:prstGeom prst="rect">
                                      <a:avLst/>
                                    </a:prstGeom>
                                    <a:noFill/>
                                    <a:ln>
                                      <a:noFill/>
                                    </a:ln>
                                  </pic:spPr>
                                </pic:pic>
                              </a:graphicData>
                            </a:graphic>
                          </wp:inline>
                        </w:drawing>
                      </w:r>
                      <w:r>
                        <w:rPr>
                          <w:rFonts w:hint="eastAsia"/>
                          <w:color w:val="17365D"/>
                          <w:sz w:val="28"/>
                          <w:szCs w:val="36"/>
                        </w:rPr>
                        <w:t>表格或图示</w:t>
                      </w:r>
                      <w:proofErr w:type="gramStart"/>
                      <w:r>
                        <w:rPr>
                          <w:rFonts w:hint="eastAsia"/>
                          <w:color w:val="17365D"/>
                          <w:sz w:val="28"/>
                          <w:szCs w:val="36"/>
                        </w:rPr>
                        <w:t>黏</w:t>
                      </w:r>
                      <w:proofErr w:type="gramEnd"/>
                      <w:r>
                        <w:rPr>
                          <w:rFonts w:hint="eastAsia"/>
                          <w:color w:val="17365D"/>
                          <w:sz w:val="28"/>
                          <w:szCs w:val="36"/>
                        </w:rPr>
                        <w:t>贴处</w:t>
                      </w:r>
                    </w:p>
                    <w:p w14:paraId="346CFCEE" w14:textId="77777777" w:rsidR="0053444E" w:rsidRDefault="0053444E" w:rsidP="0053444E">
                      <w:pPr>
                        <w:jc w:val="center"/>
                        <w:rPr>
                          <w:color w:val="17365D"/>
                          <w:sz w:val="28"/>
                          <w:szCs w:val="36"/>
                        </w:rPr>
                      </w:pPr>
                      <w:r>
                        <w:rPr>
                          <w:rFonts w:hint="eastAsia"/>
                          <w:color w:val="17365D"/>
                          <w:sz w:val="28"/>
                          <w:szCs w:val="36"/>
                        </w:rPr>
                        <w:t>稻壳尤巍设计原创设计与编写整本项目书</w:t>
                      </w:r>
                    </w:p>
                    <w:p w14:paraId="542FFD44" w14:textId="77777777" w:rsidR="0053444E" w:rsidRDefault="0053444E" w:rsidP="0053444E">
                      <w:pPr>
                        <w:jc w:val="center"/>
                        <w:rPr>
                          <w:color w:val="17365D"/>
                          <w:sz w:val="28"/>
                          <w:szCs w:val="36"/>
                        </w:rPr>
                      </w:pPr>
                    </w:p>
                  </w:txbxContent>
                </v:textbox>
                <w10:wrap anchorx="margin"/>
              </v:rect>
            </w:pict>
          </mc:Fallback>
        </mc:AlternateContent>
      </w:r>
    </w:p>
    <w:p w14:paraId="2AD1E7C0" w14:textId="4C2D5B3F" w:rsidR="0053444E" w:rsidRDefault="0053444E">
      <w:pPr>
        <w:jc w:val="left"/>
        <w:rPr>
          <w:rFonts w:ascii="宋体" w:hAnsi="宋体" w:cs="仿宋_GB2312"/>
          <w:color w:val="3F3F3F"/>
          <w:kern w:val="1"/>
          <w:sz w:val="28"/>
          <w:szCs w:val="28"/>
        </w:rPr>
      </w:pPr>
    </w:p>
    <w:p w14:paraId="06BFEA37" w14:textId="011CF37B" w:rsidR="0053444E" w:rsidRDefault="0053444E">
      <w:pPr>
        <w:jc w:val="left"/>
        <w:rPr>
          <w:rFonts w:ascii="宋体" w:hAnsi="宋体" w:cs="仿宋_GB2312"/>
          <w:color w:val="3F3F3F"/>
          <w:kern w:val="1"/>
          <w:sz w:val="28"/>
          <w:szCs w:val="28"/>
        </w:rPr>
      </w:pPr>
    </w:p>
    <w:p w14:paraId="5378D2F4" w14:textId="3B1573F0" w:rsidR="0053444E" w:rsidRDefault="0053444E">
      <w:pPr>
        <w:jc w:val="left"/>
        <w:rPr>
          <w:rFonts w:ascii="宋体" w:hAnsi="宋体" w:cs="仿宋_GB2312"/>
          <w:color w:val="3F3F3F"/>
          <w:kern w:val="1"/>
          <w:sz w:val="28"/>
          <w:szCs w:val="28"/>
        </w:rPr>
      </w:pPr>
    </w:p>
    <w:p w14:paraId="030945C2" w14:textId="77777777" w:rsidR="0053444E" w:rsidRDefault="0053444E">
      <w:pPr>
        <w:jc w:val="left"/>
        <w:rPr>
          <w:rFonts w:ascii="宋体" w:hAnsi="宋体" w:cs="仿宋_GB2312"/>
          <w:color w:val="3F3F3F"/>
          <w:kern w:val="1"/>
          <w:sz w:val="28"/>
          <w:szCs w:val="28"/>
        </w:rPr>
      </w:pPr>
    </w:p>
    <w:p w14:paraId="74784EA2" w14:textId="77777777" w:rsidR="0053444E" w:rsidRDefault="0053444E">
      <w:pPr>
        <w:jc w:val="left"/>
        <w:rPr>
          <w:rFonts w:ascii="宋体" w:hAnsi="宋体" w:cs="仿宋_GB2312"/>
          <w:color w:val="3F3F3F"/>
          <w:kern w:val="1"/>
          <w:sz w:val="28"/>
          <w:szCs w:val="28"/>
        </w:rPr>
      </w:pPr>
    </w:p>
    <w:p w14:paraId="02AF3725" w14:textId="77777777" w:rsidR="0053444E" w:rsidRDefault="0053444E">
      <w:pPr>
        <w:jc w:val="left"/>
        <w:rPr>
          <w:rFonts w:ascii="宋体" w:hAnsi="宋体" w:cs="仿宋_GB2312"/>
          <w:color w:val="3F3F3F"/>
          <w:kern w:val="1"/>
          <w:sz w:val="28"/>
          <w:szCs w:val="28"/>
        </w:rPr>
      </w:pPr>
    </w:p>
    <w:p w14:paraId="1A102CB6" w14:textId="77777777" w:rsidR="0053444E" w:rsidRDefault="0053444E">
      <w:pPr>
        <w:jc w:val="left"/>
        <w:rPr>
          <w:rFonts w:ascii="宋体" w:hAnsi="宋体" w:cs="仿宋_GB2312"/>
          <w:color w:val="3F3F3F"/>
          <w:kern w:val="1"/>
          <w:sz w:val="28"/>
          <w:szCs w:val="28"/>
        </w:rPr>
      </w:pPr>
    </w:p>
    <w:p w14:paraId="3A92AAC4" w14:textId="77777777" w:rsidR="0053444E" w:rsidRPr="007E58F5" w:rsidRDefault="0053444E">
      <w:pPr>
        <w:jc w:val="left"/>
        <w:rPr>
          <w:rFonts w:ascii="宋体" w:hAnsi="宋体" w:cs="仿宋_GB2312"/>
          <w:color w:val="3F3F3F"/>
          <w:kern w:val="1"/>
          <w:sz w:val="28"/>
          <w:szCs w:val="28"/>
        </w:rPr>
      </w:pPr>
    </w:p>
    <w:p w14:paraId="449656BA" w14:textId="77777777" w:rsidR="00A02EA3" w:rsidRPr="007E58F5" w:rsidRDefault="0092511B">
      <w:pPr>
        <w:jc w:val="left"/>
        <w:rPr>
          <w:rFonts w:ascii="宋体" w:hAnsi="宋体" w:cs="仿宋_GB2312"/>
          <w:color w:val="3F3F3F"/>
          <w:kern w:val="1"/>
          <w:sz w:val="28"/>
          <w:szCs w:val="28"/>
        </w:rPr>
      </w:pPr>
      <w:bookmarkStart w:id="21" w:name="六、市场调研分析"/>
      <w:r w:rsidRPr="007E58F5">
        <w:rPr>
          <w:rFonts w:ascii="宋体" w:hAnsi="宋体" w:cs="微软雅黑" w:hint="eastAsia"/>
          <w:b/>
          <w:bCs/>
          <w:noProof/>
          <w:color w:val="1F497D"/>
          <w:sz w:val="28"/>
          <w:szCs w:val="28"/>
        </w:rPr>
        <w:lastRenderedPageBreak/>
        <mc:AlternateContent>
          <mc:Choice Requires="wps">
            <w:drawing>
              <wp:anchor distT="0" distB="0" distL="114300" distR="114300" simplePos="0" relativeHeight="251729920" behindDoc="0" locked="0" layoutInCell="1" allowOverlap="1" wp14:anchorId="00B62EFE" wp14:editId="683578A0">
                <wp:simplePos x="0" y="0"/>
                <wp:positionH relativeFrom="column">
                  <wp:posOffset>5543550</wp:posOffset>
                </wp:positionH>
                <wp:positionV relativeFrom="paragraph">
                  <wp:posOffset>-2411730</wp:posOffset>
                </wp:positionV>
                <wp:extent cx="1250315" cy="1250315"/>
                <wp:effectExtent l="0" t="0" r="6985" b="6985"/>
                <wp:wrapNone/>
                <wp:docPr id="5" name="自选图形 217"/>
                <wp:cNvGraphicFramePr/>
                <a:graphic xmlns:a="http://schemas.openxmlformats.org/drawingml/2006/main">
                  <a:graphicData uri="http://schemas.microsoft.com/office/word/2010/wordprocessingShape">
                    <wps:wsp>
                      <wps:cNvSpPr/>
                      <wps:spPr>
                        <a:xfrm>
                          <a:off x="0" y="0"/>
                          <a:ext cx="1250315" cy="1250315"/>
                        </a:xfrm>
                        <a:prstGeom prst="diamond">
                          <a:avLst/>
                        </a:prstGeom>
                        <a:solidFill>
                          <a:srgbClr val="604A7B"/>
                        </a:solidFill>
                        <a:ln>
                          <a:noFill/>
                        </a:ln>
                      </wps:spPr>
                      <wps:txbx>
                        <w:txbxContent>
                          <w:p w14:paraId="05840E9E" w14:textId="77777777" w:rsidR="00A02EA3" w:rsidRDefault="00A02EA3"/>
                          <w:p w14:paraId="36317B99" w14:textId="77777777" w:rsidR="00A02EA3" w:rsidRDefault="0092511B">
                            <w:pPr>
                              <w:rPr>
                                <w:b/>
                                <w:bCs/>
                                <w:color w:val="FFFFFF"/>
                                <w:sz w:val="24"/>
                                <w:szCs w:val="32"/>
                              </w:rPr>
                            </w:pPr>
                            <w:r>
                              <w:rPr>
                                <w:rFonts w:hint="eastAsia"/>
                                <w:b/>
                                <w:bCs/>
                                <w:color w:val="FFFFFF"/>
                                <w:sz w:val="24"/>
                                <w:szCs w:val="32"/>
                              </w:rPr>
                              <w:t>商</w:t>
                            </w:r>
                            <w:r>
                              <w:rPr>
                                <w:rFonts w:hint="eastAsia"/>
                                <w:b/>
                                <w:bCs/>
                                <w:color w:val="FFFFFF"/>
                                <w:sz w:val="24"/>
                                <w:szCs w:val="32"/>
                              </w:rPr>
                              <w:t xml:space="preserve"> </w:t>
                            </w:r>
                            <w:r>
                              <w:rPr>
                                <w:rFonts w:hint="eastAsia"/>
                                <w:b/>
                                <w:bCs/>
                                <w:color w:val="FFFFFF"/>
                                <w:sz w:val="24"/>
                                <w:szCs w:val="32"/>
                              </w:rPr>
                              <w:t>业</w:t>
                            </w:r>
                          </w:p>
                          <w:p w14:paraId="235F6466" w14:textId="77777777" w:rsidR="00A02EA3" w:rsidRDefault="0092511B">
                            <w:pPr>
                              <w:rPr>
                                <w:b/>
                                <w:bCs/>
                                <w:color w:val="FFFFFF"/>
                                <w:sz w:val="24"/>
                                <w:szCs w:val="32"/>
                              </w:rPr>
                            </w:pPr>
                            <w:r>
                              <w:rPr>
                                <w:rFonts w:hint="eastAsia"/>
                                <w:b/>
                                <w:bCs/>
                                <w:color w:val="FFFFFF"/>
                                <w:sz w:val="24"/>
                                <w:szCs w:val="32"/>
                              </w:rPr>
                              <w:t>模</w:t>
                            </w:r>
                            <w:r>
                              <w:rPr>
                                <w:rFonts w:hint="eastAsia"/>
                                <w:b/>
                                <w:bCs/>
                                <w:color w:val="FFFFFF"/>
                                <w:sz w:val="24"/>
                                <w:szCs w:val="32"/>
                              </w:rPr>
                              <w:t xml:space="preserve"> </w:t>
                            </w:r>
                            <w:r>
                              <w:rPr>
                                <w:rFonts w:hint="eastAsia"/>
                                <w:b/>
                                <w:bCs/>
                                <w:color w:val="FFFFFF"/>
                                <w:sz w:val="24"/>
                                <w:szCs w:val="32"/>
                              </w:rPr>
                              <w:t>式</w:t>
                            </w:r>
                          </w:p>
                        </w:txbxContent>
                      </wps:txbx>
                      <wps:bodyPr wrap="square" upright="1"/>
                    </wps:wsp>
                  </a:graphicData>
                </a:graphic>
              </wp:anchor>
            </w:drawing>
          </mc:Choice>
          <mc:Fallback>
            <w:pict>
              <v:shape w14:anchorId="00B62EFE" id="_x0000_s1042" type="#_x0000_t4" style="position:absolute;margin-left:436.5pt;margin-top:-189.9pt;width:98.45pt;height:98.4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" fillcolor="#604a7b" stroked="f">
                <v:textbox>
                  <w:txbxContent>
                    <w:p w14:paraId="05840E9E" w14:textId="77777777" w:rsidR="00A02EA3" w:rsidRDefault="00A02EA3"/>
                    <w:p w14:paraId="36317B99" w14:textId="77777777" w:rsidR="00A02EA3" w:rsidRDefault="0092511B">
                      <w:pPr>
                        <w:rPr>
                          <w:b/>
                          <w:bCs/>
                          <w:color w:val="FFFFFF"/>
                          <w:sz w:val="24"/>
                          <w:szCs w:val="32"/>
                        </w:rPr>
                      </w:pPr>
                      <w:r>
                        <w:rPr>
                          <w:rFonts w:hint="eastAsia"/>
                          <w:b/>
                          <w:bCs/>
                          <w:color w:val="FFFFFF"/>
                          <w:sz w:val="24"/>
                          <w:szCs w:val="32"/>
                        </w:rPr>
                        <w:t>商</w:t>
                      </w:r>
                      <w:r>
                        <w:rPr>
                          <w:rFonts w:hint="eastAsia"/>
                          <w:b/>
                          <w:bCs/>
                          <w:color w:val="FFFFFF"/>
                          <w:sz w:val="24"/>
                          <w:szCs w:val="32"/>
                        </w:rPr>
                        <w:t xml:space="preserve"> </w:t>
                      </w:r>
                      <w:r>
                        <w:rPr>
                          <w:rFonts w:hint="eastAsia"/>
                          <w:b/>
                          <w:bCs/>
                          <w:color w:val="FFFFFF"/>
                          <w:sz w:val="24"/>
                          <w:szCs w:val="32"/>
                        </w:rPr>
                        <w:t>业</w:t>
                      </w:r>
                    </w:p>
                    <w:p w14:paraId="235F6466" w14:textId="77777777" w:rsidR="00A02EA3" w:rsidRDefault="0092511B">
                      <w:pPr>
                        <w:rPr>
                          <w:b/>
                          <w:bCs/>
                          <w:color w:val="FFFFFF"/>
                          <w:sz w:val="24"/>
                          <w:szCs w:val="32"/>
                        </w:rPr>
                      </w:pPr>
                      <w:r>
                        <w:rPr>
                          <w:rFonts w:hint="eastAsia"/>
                          <w:b/>
                          <w:bCs/>
                          <w:color w:val="FFFFFF"/>
                          <w:sz w:val="24"/>
                          <w:szCs w:val="32"/>
                        </w:rPr>
                        <w:t>模</w:t>
                      </w:r>
                      <w:r>
                        <w:rPr>
                          <w:rFonts w:hint="eastAsia"/>
                          <w:b/>
                          <w:bCs/>
                          <w:color w:val="FFFFFF"/>
                          <w:sz w:val="24"/>
                          <w:szCs w:val="32"/>
                        </w:rPr>
                        <w:t xml:space="preserve"> </w:t>
                      </w:r>
                      <w:r>
                        <w:rPr>
                          <w:rFonts w:hint="eastAsia"/>
                          <w:b/>
                          <w:bCs/>
                          <w:color w:val="FFFFFF"/>
                          <w:sz w:val="24"/>
                          <w:szCs w:val="32"/>
                        </w:rPr>
                        <w:t>式</w:t>
                      </w:r>
                    </w:p>
                  </w:txbxContent>
                </v:textbox>
              </v:shape>
            </w:pict>
          </mc:Fallback>
        </mc:AlternateContent>
      </w:r>
      <w:r w:rsidRPr="007E58F5">
        <w:rPr>
          <w:rFonts w:ascii="宋体" w:hAnsi="宋体" w:cs="微软雅黑" w:hint="eastAsia"/>
          <w:b/>
          <w:bCs/>
          <w:color w:val="1F497D"/>
          <w:sz w:val="28"/>
          <w:szCs w:val="28"/>
        </w:rPr>
        <w:t>六、</w:t>
      </w:r>
      <w:r w:rsidRPr="007E58F5">
        <w:rPr>
          <w:rFonts w:ascii="宋体" w:hAnsi="宋体" w:cs="微软雅黑" w:hint="eastAsia"/>
          <w:b/>
          <w:bCs/>
          <w:color w:val="1F497D"/>
          <w:kern w:val="1"/>
          <w:sz w:val="28"/>
          <w:szCs w:val="28"/>
        </w:rPr>
        <w:t>市场调研分析</w:t>
      </w:r>
    </w:p>
    <w:bookmarkEnd w:id="21"/>
    <w:p w14:paraId="5689ED4B" w14:textId="77777777" w:rsidR="00A02EA3" w:rsidRPr="007E58F5" w:rsidRDefault="0092511B">
      <w:pPr>
        <w:ind w:firstLineChars="100" w:firstLine="281"/>
        <w:jc w:val="left"/>
        <w:rPr>
          <w:rFonts w:ascii="宋体" w:hAnsi="宋体" w:cs="微软雅黑"/>
          <w:b/>
          <w:bCs/>
          <w:color w:val="1F497D"/>
          <w:kern w:val="1"/>
          <w:sz w:val="28"/>
          <w:szCs w:val="28"/>
        </w:rPr>
      </w:pPr>
      <w:r w:rsidRPr="007E58F5">
        <w:rPr>
          <w:rFonts w:ascii="宋体" w:hAnsi="宋体" w:cs="微软雅黑" w:hint="eastAsia"/>
          <w:b/>
          <w:bCs/>
          <w:color w:val="1F497D"/>
          <w:kern w:val="1"/>
          <w:sz w:val="28"/>
          <w:szCs w:val="28"/>
        </w:rPr>
        <w:t>1、市场调研的内容</w:t>
      </w:r>
    </w:p>
    <w:p w14:paraId="04613A48" w14:textId="77777777" w:rsidR="00A02EA3" w:rsidRPr="007E58F5" w:rsidRDefault="0092511B">
      <w:pPr>
        <w:ind w:left="420" w:firstLine="420"/>
        <w:jc w:val="left"/>
        <w:rPr>
          <w:rFonts w:ascii="宋体" w:hAnsi="宋体"/>
          <w:sz w:val="28"/>
          <w:szCs w:val="28"/>
        </w:rPr>
      </w:pPr>
      <w:r w:rsidRPr="007E58F5">
        <w:rPr>
          <w:rFonts w:ascii="宋体" w:hAnsi="宋体"/>
          <w:noProof/>
          <w:sz w:val="28"/>
          <w:szCs w:val="28"/>
        </w:rPr>
        <mc:AlternateContent>
          <mc:Choice Requires="wps">
            <w:drawing>
              <wp:anchor distT="0" distB="0" distL="114300" distR="114300" simplePos="0" relativeHeight="251730944" behindDoc="0" locked="0" layoutInCell="1" allowOverlap="1" wp14:anchorId="66616E5C" wp14:editId="6E093681">
                <wp:simplePos x="0" y="0"/>
                <wp:positionH relativeFrom="column">
                  <wp:posOffset>15240</wp:posOffset>
                </wp:positionH>
                <wp:positionV relativeFrom="paragraph">
                  <wp:posOffset>76200</wp:posOffset>
                </wp:positionV>
                <wp:extent cx="5063490" cy="6446520"/>
                <wp:effectExtent l="0" t="0" r="22860" b="11430"/>
                <wp:wrapNone/>
                <wp:docPr id="6" name="矩形 259"/>
                <wp:cNvGraphicFramePr/>
                <a:graphic xmlns:a="http://schemas.openxmlformats.org/drawingml/2006/main">
                  <a:graphicData uri="http://schemas.microsoft.com/office/word/2010/wordprocessingShape">
                    <wps:wsp>
                      <wps:cNvSpPr/>
                      <wps:spPr>
                        <a:xfrm>
                          <a:off x="0" y="0"/>
                          <a:ext cx="5063490" cy="644652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6CC0484E" w14:textId="21D79277" w:rsidR="00A02EA3" w:rsidRDefault="00467BC6">
                            <w:pPr>
                              <w:numPr>
                                <w:ilvl w:val="0"/>
                                <w:numId w:val="18"/>
                              </w:numPr>
                              <w:ind w:firstLine="420"/>
                              <w:jc w:val="left"/>
                              <w:rPr>
                                <w:sz w:val="32"/>
                                <w:szCs w:val="32"/>
                              </w:rPr>
                            </w:pPr>
                            <w:r>
                              <w:rPr>
                                <w:rFonts w:hint="eastAsia"/>
                                <w:sz w:val="32"/>
                                <w:szCs w:val="32"/>
                              </w:rPr>
                              <w:t>脑波</w:t>
                            </w:r>
                            <w:r w:rsidR="0092511B">
                              <w:rPr>
                                <w:rFonts w:hint="eastAsia"/>
                                <w:sz w:val="32"/>
                                <w:szCs w:val="32"/>
                              </w:rPr>
                              <w:t>行业宏观发展环境分析</w:t>
                            </w:r>
                          </w:p>
                          <w:p w14:paraId="27A2CF06" w14:textId="419CA120" w:rsidR="00A02EA3" w:rsidRDefault="0092511B">
                            <w:pPr>
                              <w:ind w:left="420" w:firstLine="420"/>
                              <w:jc w:val="left"/>
                              <w:rPr>
                                <w:sz w:val="32"/>
                                <w:szCs w:val="32"/>
                              </w:rPr>
                            </w:pPr>
                            <w:r>
                              <w:rPr>
                                <w:rFonts w:hint="eastAsia"/>
                                <w:sz w:val="32"/>
                                <w:szCs w:val="32"/>
                              </w:rPr>
                              <w:t>自</w:t>
                            </w:r>
                            <w:r>
                              <w:rPr>
                                <w:rFonts w:hint="eastAsia"/>
                                <w:sz w:val="32"/>
                                <w:szCs w:val="32"/>
                              </w:rPr>
                              <w:t>2012</w:t>
                            </w:r>
                            <w:r>
                              <w:rPr>
                                <w:rFonts w:hint="eastAsia"/>
                                <w:sz w:val="32"/>
                                <w:szCs w:val="32"/>
                              </w:rPr>
                              <w:t>年以来，我国国内生产总值一直保持稳定增长，</w:t>
                            </w:r>
                            <w:r>
                              <w:rPr>
                                <w:rFonts w:hint="eastAsia"/>
                                <w:sz w:val="32"/>
                                <w:szCs w:val="32"/>
                              </w:rPr>
                              <w:t>2014</w:t>
                            </w:r>
                            <w:r>
                              <w:rPr>
                                <w:rFonts w:hint="eastAsia"/>
                                <w:sz w:val="32"/>
                                <w:szCs w:val="32"/>
                              </w:rPr>
                              <w:t>年增长</w:t>
                            </w:r>
                            <w:r>
                              <w:rPr>
                                <w:rFonts w:hint="eastAsia"/>
                                <w:sz w:val="32"/>
                                <w:szCs w:val="32"/>
                              </w:rPr>
                              <w:t>9.4%</w:t>
                            </w:r>
                            <w:r>
                              <w:rPr>
                                <w:rFonts w:hint="eastAsia"/>
                                <w:sz w:val="32"/>
                                <w:szCs w:val="32"/>
                              </w:rPr>
                              <w:t>，</w:t>
                            </w:r>
                            <w:r>
                              <w:rPr>
                                <w:rFonts w:hint="eastAsia"/>
                                <w:sz w:val="32"/>
                                <w:szCs w:val="32"/>
                              </w:rPr>
                              <w:t>2016</w:t>
                            </w:r>
                            <w:r>
                              <w:rPr>
                                <w:rFonts w:hint="eastAsia"/>
                                <w:sz w:val="32"/>
                                <w:szCs w:val="32"/>
                              </w:rPr>
                              <w:t>年增长</w:t>
                            </w:r>
                            <w:r>
                              <w:rPr>
                                <w:rFonts w:hint="eastAsia"/>
                                <w:sz w:val="32"/>
                                <w:szCs w:val="32"/>
                              </w:rPr>
                              <w:t>7.2%</w:t>
                            </w:r>
                            <w:r>
                              <w:rPr>
                                <w:rFonts w:hint="eastAsia"/>
                                <w:sz w:val="32"/>
                                <w:szCs w:val="32"/>
                              </w:rPr>
                              <w:t>，</w:t>
                            </w:r>
                            <w:r>
                              <w:rPr>
                                <w:rFonts w:hint="eastAsia"/>
                                <w:sz w:val="32"/>
                                <w:szCs w:val="32"/>
                              </w:rPr>
                              <w:t>2017</w:t>
                            </w:r>
                            <w:r>
                              <w:rPr>
                                <w:rFonts w:hint="eastAsia"/>
                                <w:sz w:val="32"/>
                                <w:szCs w:val="32"/>
                              </w:rPr>
                              <w:t>年增长</w:t>
                            </w:r>
                            <w:r>
                              <w:rPr>
                                <w:rFonts w:hint="eastAsia"/>
                                <w:sz w:val="32"/>
                                <w:szCs w:val="32"/>
                              </w:rPr>
                              <w:t>10.2%</w:t>
                            </w:r>
                            <w:r>
                              <w:rPr>
                                <w:rFonts w:hint="eastAsia"/>
                                <w:sz w:val="32"/>
                                <w:szCs w:val="32"/>
                              </w:rPr>
                              <w:t>，</w:t>
                            </w:r>
                            <w:r>
                              <w:rPr>
                                <w:rFonts w:hint="eastAsia"/>
                                <w:sz w:val="32"/>
                                <w:szCs w:val="32"/>
                              </w:rPr>
                              <w:t>2018</w:t>
                            </w:r>
                            <w:r>
                              <w:rPr>
                                <w:rFonts w:hint="eastAsia"/>
                                <w:sz w:val="32"/>
                                <w:szCs w:val="32"/>
                              </w:rPr>
                              <w:t>年增长</w:t>
                            </w:r>
                            <w:r>
                              <w:rPr>
                                <w:rFonts w:hint="eastAsia"/>
                                <w:sz w:val="32"/>
                                <w:szCs w:val="32"/>
                              </w:rPr>
                              <w:t>12.1%</w:t>
                            </w:r>
                            <w:r>
                              <w:rPr>
                                <w:rFonts w:hint="eastAsia"/>
                                <w:sz w:val="32"/>
                                <w:szCs w:val="32"/>
                              </w:rPr>
                              <w:t>，</w:t>
                            </w:r>
                            <w:r>
                              <w:rPr>
                                <w:rFonts w:hint="eastAsia"/>
                                <w:sz w:val="32"/>
                                <w:szCs w:val="32"/>
                              </w:rPr>
                              <w:t>2019</w:t>
                            </w:r>
                            <w:r>
                              <w:rPr>
                                <w:rFonts w:hint="eastAsia"/>
                                <w:sz w:val="32"/>
                                <w:szCs w:val="32"/>
                              </w:rPr>
                              <w:t>年增长</w:t>
                            </w:r>
                            <w:r>
                              <w:rPr>
                                <w:rFonts w:hint="eastAsia"/>
                                <w:sz w:val="32"/>
                                <w:szCs w:val="32"/>
                              </w:rPr>
                              <w:t>10.6%</w:t>
                            </w:r>
                            <w:r>
                              <w:rPr>
                                <w:rFonts w:hint="eastAsia"/>
                                <w:sz w:val="32"/>
                                <w:szCs w:val="32"/>
                              </w:rPr>
                              <w:t>，实现了连续四年</w:t>
                            </w:r>
                            <w:r>
                              <w:rPr>
                                <w:rFonts w:hint="eastAsia"/>
                                <w:sz w:val="32"/>
                                <w:szCs w:val="32"/>
                              </w:rPr>
                              <w:t>10%</w:t>
                            </w:r>
                            <w:r>
                              <w:rPr>
                                <w:rFonts w:hint="eastAsia"/>
                                <w:sz w:val="32"/>
                                <w:szCs w:val="32"/>
                              </w:rPr>
                              <w:t>的增长速度，年均增长</w:t>
                            </w:r>
                            <w:r>
                              <w:rPr>
                                <w:rFonts w:hint="eastAsia"/>
                                <w:sz w:val="32"/>
                                <w:szCs w:val="32"/>
                              </w:rPr>
                              <w:t>9.6%</w:t>
                            </w:r>
                            <w:r>
                              <w:rPr>
                                <w:rFonts w:hint="eastAsia"/>
                                <w:sz w:val="32"/>
                                <w:szCs w:val="32"/>
                              </w:rPr>
                              <w:t>。经济总量在世界范围的位次五年内连升两位，居于第</w:t>
                            </w:r>
                            <w:r>
                              <w:rPr>
                                <w:rFonts w:hint="eastAsia"/>
                                <w:sz w:val="32"/>
                                <w:szCs w:val="32"/>
                              </w:rPr>
                              <w:t>2</w:t>
                            </w:r>
                            <w:r>
                              <w:rPr>
                                <w:rFonts w:hint="eastAsia"/>
                                <w:sz w:val="32"/>
                                <w:szCs w:val="32"/>
                              </w:rPr>
                              <w:t>位。</w:t>
                            </w:r>
                            <w:r w:rsidR="00467BC6">
                              <w:rPr>
                                <w:rFonts w:hint="eastAsia"/>
                                <w:sz w:val="32"/>
                                <w:szCs w:val="32"/>
                              </w:rPr>
                              <w:t>脑波的发展也在呈现好的状态</w:t>
                            </w:r>
                            <w:r>
                              <w:rPr>
                                <w:rFonts w:hint="eastAsia"/>
                                <w:sz w:val="32"/>
                                <w:szCs w:val="32"/>
                              </w:rPr>
                              <w:t>。总之，从经济</w:t>
                            </w:r>
                            <w:r w:rsidR="00467BC6">
                              <w:rPr>
                                <w:rFonts w:hint="eastAsia"/>
                                <w:sz w:val="32"/>
                                <w:szCs w:val="32"/>
                              </w:rPr>
                              <w:t>增</w:t>
                            </w:r>
                            <w:r>
                              <w:rPr>
                                <w:rFonts w:hint="eastAsia"/>
                                <w:sz w:val="32"/>
                                <w:szCs w:val="32"/>
                              </w:rPr>
                              <w:t>K</w:t>
                            </w:r>
                            <w:r>
                              <w:rPr>
                                <w:rFonts w:hint="eastAsia"/>
                                <w:sz w:val="32"/>
                                <w:szCs w:val="32"/>
                              </w:rPr>
                              <w:t>目标来看，</w:t>
                            </w:r>
                            <w:r>
                              <w:rPr>
                                <w:rFonts w:hint="eastAsia"/>
                                <w:sz w:val="32"/>
                                <w:szCs w:val="32"/>
                              </w:rPr>
                              <w:t>GDP</w:t>
                            </w:r>
                            <w:r>
                              <w:rPr>
                                <w:rFonts w:hint="eastAsia"/>
                                <w:sz w:val="32"/>
                                <w:szCs w:val="32"/>
                              </w:rPr>
                              <w:t>增速在</w:t>
                            </w:r>
                            <w:r>
                              <w:rPr>
                                <w:rFonts w:hint="eastAsia"/>
                                <w:sz w:val="32"/>
                                <w:szCs w:val="32"/>
                              </w:rPr>
                              <w:t>10%</w:t>
                            </w:r>
                            <w:r>
                              <w:rPr>
                                <w:rFonts w:hint="eastAsia"/>
                                <w:sz w:val="32"/>
                                <w:szCs w:val="32"/>
                              </w:rPr>
                              <w:t>左右的水平，与经济潜在增长区间是比较匹配的。</w:t>
                            </w:r>
                          </w:p>
                          <w:p w14:paraId="2BECE83B" w14:textId="77777777" w:rsidR="00A02EA3" w:rsidRDefault="00A02EA3">
                            <w:pPr>
                              <w:ind w:left="420" w:firstLine="420"/>
                              <w:jc w:val="left"/>
                              <w:rPr>
                                <w:sz w:val="24"/>
                                <w:szCs w:val="32"/>
                              </w:rPr>
                            </w:pPr>
                          </w:p>
                          <w:p w14:paraId="3A95EB1D" w14:textId="77777777" w:rsidR="00A02EA3" w:rsidRDefault="0092511B">
                            <w:pPr>
                              <w:jc w:val="center"/>
                              <w:rPr>
                                <w:sz w:val="24"/>
                                <w:szCs w:val="32"/>
                              </w:rPr>
                            </w:pPr>
                            <w:r>
                              <w:rPr>
                                <w:noProof/>
                              </w:rPr>
                              <w:drawing>
                                <wp:inline distT="0" distB="0" distL="114300" distR="114300" wp14:anchorId="1024688C" wp14:editId="5FCB712A">
                                  <wp:extent cx="4867275" cy="2040255"/>
                                  <wp:effectExtent l="0" t="0" r="9525" b="444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3"/>
                                          <a:stretch>
                                            <a:fillRect/>
                                          </a:stretch>
                                        </pic:blipFill>
                                        <pic:spPr>
                                          <a:xfrm>
                                            <a:off x="0" y="0"/>
                                            <a:ext cx="4867275" cy="2040255"/>
                                          </a:xfrm>
                                          <a:prstGeom prst="rect">
                                            <a:avLst/>
                                          </a:prstGeom>
                                          <a:noFill/>
                                          <a:ln>
                                            <a:noFill/>
                                          </a:ln>
                                        </pic:spPr>
                                      </pic:pic>
                                    </a:graphicData>
                                  </a:graphic>
                                </wp:inline>
                              </w:drawing>
                            </w:r>
                          </w:p>
                          <w:p w14:paraId="24697C8C" w14:textId="77777777" w:rsidR="00A02EA3" w:rsidRDefault="0092511B">
                            <w:pPr>
                              <w:jc w:val="center"/>
                              <w:rPr>
                                <w:sz w:val="24"/>
                                <w:szCs w:val="32"/>
                              </w:rPr>
                            </w:pPr>
                            <w:r>
                              <w:rPr>
                                <w:rFonts w:hint="eastAsia"/>
                                <w:sz w:val="24"/>
                                <w:szCs w:val="32"/>
                              </w:rPr>
                              <w:t>图</w:t>
                            </w:r>
                            <w:r>
                              <w:rPr>
                                <w:rFonts w:hint="eastAsia"/>
                                <w:sz w:val="24"/>
                                <w:szCs w:val="32"/>
                              </w:rPr>
                              <w:t>3.6.1.1  2012-2019</w:t>
                            </w:r>
                            <w:r>
                              <w:rPr>
                                <w:rFonts w:hint="eastAsia"/>
                                <w:sz w:val="24"/>
                                <w:szCs w:val="32"/>
                              </w:rPr>
                              <w:t>国内生产总值</w:t>
                            </w:r>
                          </w:p>
                          <w:p w14:paraId="7DDBC57F" w14:textId="77777777" w:rsidR="00A02EA3" w:rsidRDefault="00A02EA3">
                            <w:pPr>
                              <w:jc w:val="center"/>
                              <w:rPr>
                                <w:sz w:val="24"/>
                                <w:szCs w:val="32"/>
                              </w:rPr>
                            </w:pPr>
                          </w:p>
                          <w:p w14:paraId="733493A4" w14:textId="77777777" w:rsidR="00A02EA3" w:rsidRDefault="0092511B">
                            <w:pPr>
                              <w:ind w:left="420" w:firstLine="420"/>
                              <w:rPr>
                                <w:sz w:val="32"/>
                                <w:szCs w:val="32"/>
                              </w:rPr>
                            </w:pPr>
                            <w:r>
                              <w:rPr>
                                <w:rFonts w:hint="eastAsia"/>
                                <w:sz w:val="32"/>
                                <w:szCs w:val="32"/>
                              </w:rPr>
                              <w:t>GDP</w:t>
                            </w:r>
                            <w:r>
                              <w:rPr>
                                <w:rFonts w:hint="eastAsia"/>
                                <w:sz w:val="32"/>
                                <w:szCs w:val="32"/>
                              </w:rPr>
                              <w:t>以及城镇居民人均可支配收入以及固定资产投资与</w:t>
                            </w:r>
                            <w:r>
                              <w:rPr>
                                <w:rFonts w:hint="eastAsia"/>
                                <w:b/>
                                <w:bCs/>
                                <w:sz w:val="32"/>
                                <w:szCs w:val="32"/>
                              </w:rPr>
                              <w:t>可视化展现平台行业总产值呈现正相关</w:t>
                            </w:r>
                            <w:r>
                              <w:rPr>
                                <w:rFonts w:hint="eastAsia"/>
                                <w:sz w:val="32"/>
                                <w:szCs w:val="32"/>
                              </w:rPr>
                              <w:t>，</w:t>
                            </w:r>
                            <w:r>
                              <w:rPr>
                                <w:rFonts w:hint="eastAsia"/>
                                <w:b/>
                                <w:bCs/>
                                <w:sz w:val="32"/>
                                <w:szCs w:val="32"/>
                              </w:rPr>
                              <w:t>相关系数均达到</w:t>
                            </w:r>
                            <w:r>
                              <w:rPr>
                                <w:rFonts w:hint="eastAsia"/>
                                <w:b/>
                                <w:bCs/>
                                <w:sz w:val="32"/>
                                <w:szCs w:val="32"/>
                              </w:rPr>
                              <w:t>1</w:t>
                            </w:r>
                            <w:r>
                              <w:rPr>
                                <w:rFonts w:hint="eastAsia"/>
                                <w:b/>
                                <w:bCs/>
                                <w:sz w:val="32"/>
                                <w:szCs w:val="32"/>
                              </w:rPr>
                              <w:t>以上</w:t>
                            </w:r>
                            <w:r>
                              <w:rPr>
                                <w:rFonts w:hint="eastAsia"/>
                                <w:sz w:val="32"/>
                                <w:szCs w:val="32"/>
                              </w:rPr>
                              <w:t>。可视化展现平台业总产值对</w:t>
                            </w:r>
                            <w:r>
                              <w:rPr>
                                <w:rFonts w:hint="eastAsia"/>
                                <w:sz w:val="32"/>
                                <w:szCs w:val="32"/>
                              </w:rPr>
                              <w:t>GDP</w:t>
                            </w:r>
                          </w:p>
                          <w:p w14:paraId="4310FA2E" w14:textId="77777777" w:rsidR="00A02EA3" w:rsidRDefault="00A02EA3">
                            <w:pPr>
                              <w:rPr>
                                <w:sz w:val="24"/>
                                <w:szCs w:val="32"/>
                              </w:rPr>
                            </w:pPr>
                          </w:p>
                          <w:p w14:paraId="7D5A9D6F" w14:textId="77777777" w:rsidR="00A02EA3" w:rsidRDefault="00A02EA3">
                            <w:pPr>
                              <w:jc w:val="center"/>
                              <w:rPr>
                                <w:color w:val="17365D"/>
                                <w:sz w:val="28"/>
                                <w:szCs w:val="36"/>
                              </w:rPr>
                            </w:pPr>
                          </w:p>
                        </w:txbxContent>
                      </wps:txbx>
                      <wps:bodyPr vert="horz" wrap="square" anchor="t" upright="1">
                        <a:noAutofit/>
                      </wps:bodyPr>
                    </wps:wsp>
                  </a:graphicData>
                </a:graphic>
                <wp14:sizeRelV relativeFrom="margin">
                  <wp14:pctHeight>0</wp14:pctHeight>
                </wp14:sizeRelV>
              </wp:anchor>
            </w:drawing>
          </mc:Choice>
          <mc:Fallback>
            <w:pict>
              <v:rect w14:anchorId="66616E5C" id="矩形 259" o:spid="_x0000_s1043" style="position:absolute;left:0;text-align:left;margin-left:1.2pt;margin-top:6pt;width:398.7pt;height:507.6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" strokecolor="#d9d9d9">
                <v:textbox>
                  <w:txbxContent>
                    <w:p w14:paraId="6CC0484E" w14:textId="21D79277" w:rsidR="00A02EA3" w:rsidRDefault="00467BC6">
                      <w:pPr>
                        <w:numPr>
                          <w:ilvl w:val="0"/>
                          <w:numId w:val="18"/>
                        </w:numPr>
                        <w:ind w:firstLine="420"/>
                        <w:jc w:val="left"/>
                        <w:rPr>
                          <w:sz w:val="32"/>
                          <w:szCs w:val="32"/>
                        </w:rPr>
                      </w:pPr>
                      <w:r>
                        <w:rPr>
                          <w:rFonts w:hint="eastAsia"/>
                          <w:sz w:val="32"/>
                          <w:szCs w:val="32"/>
                        </w:rPr>
                        <w:t>脑波</w:t>
                      </w:r>
                      <w:r w:rsidR="0092511B">
                        <w:rPr>
                          <w:rFonts w:hint="eastAsia"/>
                          <w:sz w:val="32"/>
                          <w:szCs w:val="32"/>
                        </w:rPr>
                        <w:t>行业宏观发展环境分析</w:t>
                      </w:r>
                    </w:p>
                    <w:p w14:paraId="27A2CF06" w14:textId="419CA120" w:rsidR="00A02EA3" w:rsidRDefault="0092511B">
                      <w:pPr>
                        <w:ind w:left="420" w:firstLine="420"/>
                        <w:jc w:val="left"/>
                        <w:rPr>
                          <w:sz w:val="32"/>
                          <w:szCs w:val="32"/>
                        </w:rPr>
                      </w:pPr>
                      <w:r>
                        <w:rPr>
                          <w:rFonts w:hint="eastAsia"/>
                          <w:sz w:val="32"/>
                          <w:szCs w:val="32"/>
                        </w:rPr>
                        <w:t>自</w:t>
                      </w:r>
                      <w:r>
                        <w:rPr>
                          <w:rFonts w:hint="eastAsia"/>
                          <w:sz w:val="32"/>
                          <w:szCs w:val="32"/>
                        </w:rPr>
                        <w:t>2012</w:t>
                      </w:r>
                      <w:r>
                        <w:rPr>
                          <w:rFonts w:hint="eastAsia"/>
                          <w:sz w:val="32"/>
                          <w:szCs w:val="32"/>
                        </w:rPr>
                        <w:t>年以来，我国国内生产总值一直保持稳定增长，</w:t>
                      </w:r>
                      <w:r>
                        <w:rPr>
                          <w:rFonts w:hint="eastAsia"/>
                          <w:sz w:val="32"/>
                          <w:szCs w:val="32"/>
                        </w:rPr>
                        <w:t>2014</w:t>
                      </w:r>
                      <w:r>
                        <w:rPr>
                          <w:rFonts w:hint="eastAsia"/>
                          <w:sz w:val="32"/>
                          <w:szCs w:val="32"/>
                        </w:rPr>
                        <w:t>年增长</w:t>
                      </w:r>
                      <w:r>
                        <w:rPr>
                          <w:rFonts w:hint="eastAsia"/>
                          <w:sz w:val="32"/>
                          <w:szCs w:val="32"/>
                        </w:rPr>
                        <w:t>9.4%</w:t>
                      </w:r>
                      <w:r>
                        <w:rPr>
                          <w:rFonts w:hint="eastAsia"/>
                          <w:sz w:val="32"/>
                          <w:szCs w:val="32"/>
                        </w:rPr>
                        <w:t>，</w:t>
                      </w:r>
                      <w:r>
                        <w:rPr>
                          <w:rFonts w:hint="eastAsia"/>
                          <w:sz w:val="32"/>
                          <w:szCs w:val="32"/>
                        </w:rPr>
                        <w:t>2016</w:t>
                      </w:r>
                      <w:r>
                        <w:rPr>
                          <w:rFonts w:hint="eastAsia"/>
                          <w:sz w:val="32"/>
                          <w:szCs w:val="32"/>
                        </w:rPr>
                        <w:t>年增长</w:t>
                      </w:r>
                      <w:r>
                        <w:rPr>
                          <w:rFonts w:hint="eastAsia"/>
                          <w:sz w:val="32"/>
                          <w:szCs w:val="32"/>
                        </w:rPr>
                        <w:t>7.2%</w:t>
                      </w:r>
                      <w:r>
                        <w:rPr>
                          <w:rFonts w:hint="eastAsia"/>
                          <w:sz w:val="32"/>
                          <w:szCs w:val="32"/>
                        </w:rPr>
                        <w:t>，</w:t>
                      </w:r>
                      <w:r>
                        <w:rPr>
                          <w:rFonts w:hint="eastAsia"/>
                          <w:sz w:val="32"/>
                          <w:szCs w:val="32"/>
                        </w:rPr>
                        <w:t>2017</w:t>
                      </w:r>
                      <w:r>
                        <w:rPr>
                          <w:rFonts w:hint="eastAsia"/>
                          <w:sz w:val="32"/>
                          <w:szCs w:val="32"/>
                        </w:rPr>
                        <w:t>年增长</w:t>
                      </w:r>
                      <w:r>
                        <w:rPr>
                          <w:rFonts w:hint="eastAsia"/>
                          <w:sz w:val="32"/>
                          <w:szCs w:val="32"/>
                        </w:rPr>
                        <w:t>10.2%</w:t>
                      </w:r>
                      <w:r>
                        <w:rPr>
                          <w:rFonts w:hint="eastAsia"/>
                          <w:sz w:val="32"/>
                          <w:szCs w:val="32"/>
                        </w:rPr>
                        <w:t>，</w:t>
                      </w:r>
                      <w:r>
                        <w:rPr>
                          <w:rFonts w:hint="eastAsia"/>
                          <w:sz w:val="32"/>
                          <w:szCs w:val="32"/>
                        </w:rPr>
                        <w:t>2018</w:t>
                      </w:r>
                      <w:r>
                        <w:rPr>
                          <w:rFonts w:hint="eastAsia"/>
                          <w:sz w:val="32"/>
                          <w:szCs w:val="32"/>
                        </w:rPr>
                        <w:t>年增长</w:t>
                      </w:r>
                      <w:r>
                        <w:rPr>
                          <w:rFonts w:hint="eastAsia"/>
                          <w:sz w:val="32"/>
                          <w:szCs w:val="32"/>
                        </w:rPr>
                        <w:t>12.1%</w:t>
                      </w:r>
                      <w:r>
                        <w:rPr>
                          <w:rFonts w:hint="eastAsia"/>
                          <w:sz w:val="32"/>
                          <w:szCs w:val="32"/>
                        </w:rPr>
                        <w:t>，</w:t>
                      </w:r>
                      <w:r>
                        <w:rPr>
                          <w:rFonts w:hint="eastAsia"/>
                          <w:sz w:val="32"/>
                          <w:szCs w:val="32"/>
                        </w:rPr>
                        <w:t>2019</w:t>
                      </w:r>
                      <w:r>
                        <w:rPr>
                          <w:rFonts w:hint="eastAsia"/>
                          <w:sz w:val="32"/>
                          <w:szCs w:val="32"/>
                        </w:rPr>
                        <w:t>年增长</w:t>
                      </w:r>
                      <w:r>
                        <w:rPr>
                          <w:rFonts w:hint="eastAsia"/>
                          <w:sz w:val="32"/>
                          <w:szCs w:val="32"/>
                        </w:rPr>
                        <w:t>10.6%</w:t>
                      </w:r>
                      <w:r>
                        <w:rPr>
                          <w:rFonts w:hint="eastAsia"/>
                          <w:sz w:val="32"/>
                          <w:szCs w:val="32"/>
                        </w:rPr>
                        <w:t>，实现了连续四年</w:t>
                      </w:r>
                      <w:r>
                        <w:rPr>
                          <w:rFonts w:hint="eastAsia"/>
                          <w:sz w:val="32"/>
                          <w:szCs w:val="32"/>
                        </w:rPr>
                        <w:t>10%</w:t>
                      </w:r>
                      <w:r>
                        <w:rPr>
                          <w:rFonts w:hint="eastAsia"/>
                          <w:sz w:val="32"/>
                          <w:szCs w:val="32"/>
                        </w:rPr>
                        <w:t>的增长速度，年均增长</w:t>
                      </w:r>
                      <w:r>
                        <w:rPr>
                          <w:rFonts w:hint="eastAsia"/>
                          <w:sz w:val="32"/>
                          <w:szCs w:val="32"/>
                        </w:rPr>
                        <w:t>9.6%</w:t>
                      </w:r>
                      <w:r>
                        <w:rPr>
                          <w:rFonts w:hint="eastAsia"/>
                          <w:sz w:val="32"/>
                          <w:szCs w:val="32"/>
                        </w:rPr>
                        <w:t>。经济总量在世界范围的位次五年内连升两位，居于第</w:t>
                      </w:r>
                      <w:r>
                        <w:rPr>
                          <w:rFonts w:hint="eastAsia"/>
                          <w:sz w:val="32"/>
                          <w:szCs w:val="32"/>
                        </w:rPr>
                        <w:t>2</w:t>
                      </w:r>
                      <w:r>
                        <w:rPr>
                          <w:rFonts w:hint="eastAsia"/>
                          <w:sz w:val="32"/>
                          <w:szCs w:val="32"/>
                        </w:rPr>
                        <w:t>位。</w:t>
                      </w:r>
                      <w:r w:rsidR="00467BC6">
                        <w:rPr>
                          <w:rFonts w:hint="eastAsia"/>
                          <w:sz w:val="32"/>
                          <w:szCs w:val="32"/>
                        </w:rPr>
                        <w:t>脑波的发展也在呈现好的状态</w:t>
                      </w:r>
                      <w:r>
                        <w:rPr>
                          <w:rFonts w:hint="eastAsia"/>
                          <w:sz w:val="32"/>
                          <w:szCs w:val="32"/>
                        </w:rPr>
                        <w:t>。总之，从经济</w:t>
                      </w:r>
                      <w:r w:rsidR="00467BC6">
                        <w:rPr>
                          <w:rFonts w:hint="eastAsia"/>
                          <w:sz w:val="32"/>
                          <w:szCs w:val="32"/>
                        </w:rPr>
                        <w:t>增</w:t>
                      </w:r>
                      <w:r>
                        <w:rPr>
                          <w:rFonts w:hint="eastAsia"/>
                          <w:sz w:val="32"/>
                          <w:szCs w:val="32"/>
                        </w:rPr>
                        <w:t>K</w:t>
                      </w:r>
                      <w:r>
                        <w:rPr>
                          <w:rFonts w:hint="eastAsia"/>
                          <w:sz w:val="32"/>
                          <w:szCs w:val="32"/>
                        </w:rPr>
                        <w:t>目标来看，</w:t>
                      </w:r>
                      <w:r>
                        <w:rPr>
                          <w:rFonts w:hint="eastAsia"/>
                          <w:sz w:val="32"/>
                          <w:szCs w:val="32"/>
                        </w:rPr>
                        <w:t>GDP</w:t>
                      </w:r>
                      <w:r>
                        <w:rPr>
                          <w:rFonts w:hint="eastAsia"/>
                          <w:sz w:val="32"/>
                          <w:szCs w:val="32"/>
                        </w:rPr>
                        <w:t>增速在</w:t>
                      </w:r>
                      <w:r>
                        <w:rPr>
                          <w:rFonts w:hint="eastAsia"/>
                          <w:sz w:val="32"/>
                          <w:szCs w:val="32"/>
                        </w:rPr>
                        <w:t>10%</w:t>
                      </w:r>
                      <w:r>
                        <w:rPr>
                          <w:rFonts w:hint="eastAsia"/>
                          <w:sz w:val="32"/>
                          <w:szCs w:val="32"/>
                        </w:rPr>
                        <w:t>左右的水平，与经济潜在增长区间是比较匹配的。</w:t>
                      </w:r>
                    </w:p>
                    <w:p w14:paraId="2BECE83B" w14:textId="77777777" w:rsidR="00A02EA3" w:rsidRDefault="00A02EA3">
                      <w:pPr>
                        <w:ind w:left="420" w:firstLine="420"/>
                        <w:jc w:val="left"/>
                        <w:rPr>
                          <w:sz w:val="24"/>
                          <w:szCs w:val="32"/>
                        </w:rPr>
                      </w:pPr>
                    </w:p>
                    <w:p w14:paraId="3A95EB1D" w14:textId="77777777" w:rsidR="00A02EA3" w:rsidRDefault="0092511B">
                      <w:pPr>
                        <w:jc w:val="center"/>
                        <w:rPr>
                          <w:sz w:val="24"/>
                          <w:szCs w:val="32"/>
                        </w:rPr>
                      </w:pPr>
                      <w:r>
                        <w:rPr>
                          <w:noProof/>
                        </w:rPr>
                        <w:drawing>
                          <wp:inline distT="0" distB="0" distL="114300" distR="114300" wp14:anchorId="1024688C" wp14:editId="5FCB712A">
                            <wp:extent cx="4867275" cy="2040255"/>
                            <wp:effectExtent l="0" t="0" r="9525" b="444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3"/>
                                    <a:stretch>
                                      <a:fillRect/>
                                    </a:stretch>
                                  </pic:blipFill>
                                  <pic:spPr>
                                    <a:xfrm>
                                      <a:off x="0" y="0"/>
                                      <a:ext cx="4867275" cy="2040255"/>
                                    </a:xfrm>
                                    <a:prstGeom prst="rect">
                                      <a:avLst/>
                                    </a:prstGeom>
                                    <a:noFill/>
                                    <a:ln>
                                      <a:noFill/>
                                    </a:ln>
                                  </pic:spPr>
                                </pic:pic>
                              </a:graphicData>
                            </a:graphic>
                          </wp:inline>
                        </w:drawing>
                      </w:r>
                    </w:p>
                    <w:p w14:paraId="24697C8C" w14:textId="77777777" w:rsidR="00A02EA3" w:rsidRDefault="0092511B">
                      <w:pPr>
                        <w:jc w:val="center"/>
                        <w:rPr>
                          <w:sz w:val="24"/>
                          <w:szCs w:val="32"/>
                        </w:rPr>
                      </w:pPr>
                      <w:r>
                        <w:rPr>
                          <w:rFonts w:hint="eastAsia"/>
                          <w:sz w:val="24"/>
                          <w:szCs w:val="32"/>
                        </w:rPr>
                        <w:t>图</w:t>
                      </w:r>
                      <w:r>
                        <w:rPr>
                          <w:rFonts w:hint="eastAsia"/>
                          <w:sz w:val="24"/>
                          <w:szCs w:val="32"/>
                        </w:rPr>
                        <w:t>3.6.1.1  2012-2019</w:t>
                      </w:r>
                      <w:r>
                        <w:rPr>
                          <w:rFonts w:hint="eastAsia"/>
                          <w:sz w:val="24"/>
                          <w:szCs w:val="32"/>
                        </w:rPr>
                        <w:t>国内生产总值</w:t>
                      </w:r>
                    </w:p>
                    <w:p w14:paraId="7DDBC57F" w14:textId="77777777" w:rsidR="00A02EA3" w:rsidRDefault="00A02EA3">
                      <w:pPr>
                        <w:jc w:val="center"/>
                        <w:rPr>
                          <w:sz w:val="24"/>
                          <w:szCs w:val="32"/>
                        </w:rPr>
                      </w:pPr>
                    </w:p>
                    <w:p w14:paraId="733493A4" w14:textId="77777777" w:rsidR="00A02EA3" w:rsidRDefault="0092511B">
                      <w:pPr>
                        <w:ind w:left="420" w:firstLine="420"/>
                        <w:rPr>
                          <w:sz w:val="32"/>
                          <w:szCs w:val="32"/>
                        </w:rPr>
                      </w:pPr>
                      <w:r>
                        <w:rPr>
                          <w:rFonts w:hint="eastAsia"/>
                          <w:sz w:val="32"/>
                          <w:szCs w:val="32"/>
                        </w:rPr>
                        <w:t>GDP</w:t>
                      </w:r>
                      <w:r>
                        <w:rPr>
                          <w:rFonts w:hint="eastAsia"/>
                          <w:sz w:val="32"/>
                          <w:szCs w:val="32"/>
                        </w:rPr>
                        <w:t>以及城镇居民人均可支配收入以及固定资产投资与</w:t>
                      </w:r>
                      <w:r>
                        <w:rPr>
                          <w:rFonts w:hint="eastAsia"/>
                          <w:b/>
                          <w:bCs/>
                          <w:sz w:val="32"/>
                          <w:szCs w:val="32"/>
                        </w:rPr>
                        <w:t>可视化展现平台行业总产值呈现正相关</w:t>
                      </w:r>
                      <w:r>
                        <w:rPr>
                          <w:rFonts w:hint="eastAsia"/>
                          <w:sz w:val="32"/>
                          <w:szCs w:val="32"/>
                        </w:rPr>
                        <w:t>，</w:t>
                      </w:r>
                      <w:r>
                        <w:rPr>
                          <w:rFonts w:hint="eastAsia"/>
                          <w:b/>
                          <w:bCs/>
                          <w:sz w:val="32"/>
                          <w:szCs w:val="32"/>
                        </w:rPr>
                        <w:t>相关系数均达到</w:t>
                      </w:r>
                      <w:r>
                        <w:rPr>
                          <w:rFonts w:hint="eastAsia"/>
                          <w:b/>
                          <w:bCs/>
                          <w:sz w:val="32"/>
                          <w:szCs w:val="32"/>
                        </w:rPr>
                        <w:t>1</w:t>
                      </w:r>
                      <w:r>
                        <w:rPr>
                          <w:rFonts w:hint="eastAsia"/>
                          <w:b/>
                          <w:bCs/>
                          <w:sz w:val="32"/>
                          <w:szCs w:val="32"/>
                        </w:rPr>
                        <w:t>以上</w:t>
                      </w:r>
                      <w:r>
                        <w:rPr>
                          <w:rFonts w:hint="eastAsia"/>
                          <w:sz w:val="32"/>
                          <w:szCs w:val="32"/>
                        </w:rPr>
                        <w:t>。可视化展现平台业总产值对</w:t>
                      </w:r>
                      <w:r>
                        <w:rPr>
                          <w:rFonts w:hint="eastAsia"/>
                          <w:sz w:val="32"/>
                          <w:szCs w:val="32"/>
                        </w:rPr>
                        <w:t>GDP</w:t>
                      </w:r>
                    </w:p>
                    <w:p w14:paraId="4310FA2E" w14:textId="77777777" w:rsidR="00A02EA3" w:rsidRDefault="00A02EA3">
                      <w:pPr>
                        <w:rPr>
                          <w:sz w:val="24"/>
                          <w:szCs w:val="32"/>
                        </w:rPr>
                      </w:pPr>
                    </w:p>
                    <w:p w14:paraId="7D5A9D6F" w14:textId="77777777" w:rsidR="00A02EA3" w:rsidRDefault="00A02EA3">
                      <w:pPr>
                        <w:jc w:val="center"/>
                        <w:rPr>
                          <w:color w:val="17365D"/>
                          <w:sz w:val="28"/>
                          <w:szCs w:val="36"/>
                        </w:rPr>
                      </w:pPr>
                    </w:p>
                  </w:txbxContent>
                </v:textbox>
              </v:rect>
            </w:pict>
          </mc:Fallback>
        </mc:AlternateContent>
      </w:r>
    </w:p>
    <w:p w14:paraId="21057C14" w14:textId="77777777" w:rsidR="00A02EA3" w:rsidRPr="007E58F5" w:rsidRDefault="00A02EA3">
      <w:pPr>
        <w:ind w:left="420" w:firstLine="420"/>
        <w:jc w:val="left"/>
        <w:rPr>
          <w:rFonts w:ascii="宋体" w:hAnsi="宋体"/>
          <w:sz w:val="28"/>
          <w:szCs w:val="28"/>
        </w:rPr>
      </w:pPr>
    </w:p>
    <w:p w14:paraId="6A75CD46" w14:textId="77777777" w:rsidR="00A02EA3" w:rsidRPr="007E58F5" w:rsidRDefault="00A02EA3">
      <w:pPr>
        <w:ind w:left="420" w:firstLine="420"/>
        <w:jc w:val="left"/>
        <w:rPr>
          <w:rFonts w:ascii="宋体" w:hAnsi="宋体"/>
          <w:sz w:val="28"/>
          <w:szCs w:val="28"/>
        </w:rPr>
      </w:pPr>
    </w:p>
    <w:p w14:paraId="4450F79B" w14:textId="77777777" w:rsidR="00A02EA3" w:rsidRPr="007E58F5" w:rsidRDefault="00A02EA3">
      <w:pPr>
        <w:ind w:left="420" w:firstLine="420"/>
        <w:jc w:val="left"/>
        <w:rPr>
          <w:rFonts w:ascii="宋体" w:hAnsi="宋体"/>
          <w:sz w:val="28"/>
          <w:szCs w:val="28"/>
        </w:rPr>
      </w:pPr>
    </w:p>
    <w:p w14:paraId="7137D4D7" w14:textId="77777777" w:rsidR="00A02EA3" w:rsidRPr="007E58F5" w:rsidRDefault="00A02EA3">
      <w:pPr>
        <w:ind w:left="420" w:firstLine="420"/>
        <w:jc w:val="left"/>
        <w:rPr>
          <w:rFonts w:ascii="宋体" w:hAnsi="宋体"/>
          <w:sz w:val="28"/>
          <w:szCs w:val="28"/>
        </w:rPr>
      </w:pPr>
    </w:p>
    <w:p w14:paraId="05ED2CA7" w14:textId="77777777" w:rsidR="00A02EA3" w:rsidRPr="007E58F5" w:rsidRDefault="00A02EA3">
      <w:pPr>
        <w:ind w:left="420" w:firstLine="420"/>
        <w:jc w:val="left"/>
        <w:rPr>
          <w:rFonts w:ascii="宋体" w:hAnsi="宋体"/>
          <w:sz w:val="28"/>
          <w:szCs w:val="28"/>
        </w:rPr>
      </w:pPr>
    </w:p>
    <w:p w14:paraId="1EAB9E06" w14:textId="77777777" w:rsidR="00A02EA3" w:rsidRPr="007E58F5" w:rsidRDefault="00A02EA3">
      <w:pPr>
        <w:ind w:left="420" w:firstLine="420"/>
        <w:jc w:val="left"/>
        <w:rPr>
          <w:rFonts w:ascii="宋体" w:hAnsi="宋体"/>
          <w:sz w:val="28"/>
          <w:szCs w:val="28"/>
        </w:rPr>
      </w:pPr>
    </w:p>
    <w:p w14:paraId="53D35A74" w14:textId="77777777" w:rsidR="00A02EA3" w:rsidRPr="007E58F5" w:rsidRDefault="00A02EA3">
      <w:pPr>
        <w:ind w:left="420" w:firstLine="420"/>
        <w:jc w:val="left"/>
        <w:rPr>
          <w:rFonts w:ascii="宋体" w:hAnsi="宋体"/>
          <w:sz w:val="28"/>
          <w:szCs w:val="28"/>
        </w:rPr>
      </w:pPr>
    </w:p>
    <w:p w14:paraId="6E41F89E" w14:textId="75D4ECE8" w:rsidR="00A02EA3" w:rsidRPr="007E58F5" w:rsidRDefault="00A02EA3">
      <w:pPr>
        <w:ind w:left="420" w:firstLine="420"/>
        <w:jc w:val="left"/>
        <w:rPr>
          <w:rFonts w:ascii="宋体" w:hAnsi="宋体"/>
          <w:sz w:val="28"/>
          <w:szCs w:val="28"/>
        </w:rPr>
      </w:pPr>
    </w:p>
    <w:p w14:paraId="73EBB57D" w14:textId="77777777" w:rsidR="00A02EA3" w:rsidRPr="007E58F5" w:rsidRDefault="00A02EA3">
      <w:pPr>
        <w:ind w:left="420" w:firstLine="420"/>
        <w:jc w:val="left"/>
        <w:rPr>
          <w:rFonts w:ascii="宋体" w:hAnsi="宋体"/>
          <w:sz w:val="28"/>
          <w:szCs w:val="28"/>
        </w:rPr>
      </w:pPr>
    </w:p>
    <w:p w14:paraId="349E726C" w14:textId="0C9733B0" w:rsidR="00A02EA3" w:rsidRPr="007E58F5" w:rsidRDefault="00A02EA3">
      <w:pPr>
        <w:ind w:left="420" w:firstLine="420"/>
        <w:jc w:val="left"/>
        <w:rPr>
          <w:rFonts w:ascii="宋体" w:hAnsi="宋体"/>
          <w:sz w:val="28"/>
          <w:szCs w:val="28"/>
        </w:rPr>
      </w:pPr>
    </w:p>
    <w:p w14:paraId="3D98765F" w14:textId="5C69A65D" w:rsidR="00A02EA3" w:rsidRPr="007E58F5" w:rsidRDefault="00A02EA3">
      <w:pPr>
        <w:ind w:left="420" w:firstLine="420"/>
        <w:jc w:val="left"/>
        <w:rPr>
          <w:rFonts w:ascii="宋体" w:hAnsi="宋体"/>
          <w:sz w:val="28"/>
          <w:szCs w:val="28"/>
        </w:rPr>
      </w:pPr>
    </w:p>
    <w:p w14:paraId="1D01EBE3" w14:textId="0670CF16" w:rsidR="00A02EA3" w:rsidRPr="007E58F5" w:rsidRDefault="00A02EA3">
      <w:pPr>
        <w:ind w:left="420" w:firstLine="420"/>
        <w:jc w:val="left"/>
        <w:rPr>
          <w:rFonts w:ascii="宋体" w:hAnsi="宋体"/>
          <w:sz w:val="28"/>
          <w:szCs w:val="28"/>
        </w:rPr>
      </w:pPr>
    </w:p>
    <w:p w14:paraId="6DC320FA" w14:textId="63B756E9" w:rsidR="00A02EA3" w:rsidRPr="007E58F5" w:rsidRDefault="00A02EA3">
      <w:pPr>
        <w:ind w:left="420" w:firstLine="420"/>
        <w:jc w:val="left"/>
        <w:rPr>
          <w:rFonts w:ascii="宋体" w:hAnsi="宋体"/>
          <w:sz w:val="28"/>
          <w:szCs w:val="28"/>
        </w:rPr>
      </w:pPr>
    </w:p>
    <w:p w14:paraId="71D51BE4" w14:textId="1D57AE97" w:rsidR="00A02EA3" w:rsidRPr="007E58F5" w:rsidRDefault="00A02EA3">
      <w:pPr>
        <w:ind w:left="420" w:firstLine="420"/>
        <w:jc w:val="left"/>
        <w:rPr>
          <w:rFonts w:ascii="宋体" w:hAnsi="宋体"/>
          <w:sz w:val="28"/>
          <w:szCs w:val="28"/>
        </w:rPr>
      </w:pPr>
    </w:p>
    <w:p w14:paraId="179BEA73" w14:textId="77777777" w:rsidR="00A02EA3" w:rsidRPr="007E58F5" w:rsidRDefault="00A02EA3">
      <w:pPr>
        <w:ind w:left="420" w:firstLine="420"/>
        <w:jc w:val="left"/>
        <w:rPr>
          <w:rFonts w:ascii="宋体" w:hAnsi="宋体"/>
          <w:sz w:val="28"/>
          <w:szCs w:val="28"/>
        </w:rPr>
      </w:pPr>
    </w:p>
    <w:p w14:paraId="537DF18D" w14:textId="77777777" w:rsidR="00A02EA3" w:rsidRPr="007E58F5" w:rsidRDefault="00A02EA3">
      <w:pPr>
        <w:ind w:left="420" w:firstLine="420"/>
        <w:jc w:val="left"/>
        <w:rPr>
          <w:rFonts w:ascii="宋体" w:hAnsi="宋体"/>
          <w:sz w:val="28"/>
          <w:szCs w:val="28"/>
        </w:rPr>
      </w:pPr>
    </w:p>
    <w:p w14:paraId="21A89BC5" w14:textId="77777777" w:rsidR="00A02EA3" w:rsidRPr="007E58F5" w:rsidRDefault="00A02EA3">
      <w:pPr>
        <w:ind w:left="420" w:firstLine="420"/>
        <w:jc w:val="left"/>
        <w:rPr>
          <w:rFonts w:ascii="宋体" w:hAnsi="宋体"/>
          <w:sz w:val="28"/>
          <w:szCs w:val="28"/>
        </w:rPr>
      </w:pPr>
    </w:p>
    <w:p w14:paraId="5C6C9D78" w14:textId="77777777" w:rsidR="00A02EA3" w:rsidRPr="007E58F5" w:rsidRDefault="00A02EA3">
      <w:pPr>
        <w:ind w:left="420" w:firstLine="420"/>
        <w:jc w:val="left"/>
        <w:rPr>
          <w:rFonts w:ascii="宋体" w:hAnsi="宋体"/>
          <w:sz w:val="28"/>
          <w:szCs w:val="28"/>
        </w:rPr>
      </w:pPr>
    </w:p>
    <w:p w14:paraId="4DE1FAAE" w14:textId="2032ABD0" w:rsidR="00A02EA3" w:rsidRPr="007E58F5" w:rsidRDefault="00A02EA3">
      <w:pPr>
        <w:ind w:left="420" w:firstLine="420"/>
        <w:jc w:val="left"/>
        <w:rPr>
          <w:rFonts w:ascii="宋体" w:hAnsi="宋体"/>
          <w:sz w:val="28"/>
          <w:szCs w:val="28"/>
        </w:rPr>
      </w:pPr>
    </w:p>
    <w:p w14:paraId="715AC93D" w14:textId="049182BC" w:rsidR="00A02EA3" w:rsidRPr="007E58F5" w:rsidRDefault="0053444E">
      <w:pPr>
        <w:ind w:left="420" w:firstLine="420"/>
        <w:jc w:val="left"/>
        <w:rPr>
          <w:rFonts w:ascii="宋体" w:hAnsi="宋体"/>
          <w:sz w:val="28"/>
          <w:szCs w:val="28"/>
        </w:rPr>
      </w:pPr>
      <w:r w:rsidRPr="007E58F5">
        <w:rPr>
          <w:rFonts w:ascii="宋体" w:hAnsi="宋体"/>
          <w:noProof/>
          <w:sz w:val="28"/>
          <w:szCs w:val="28"/>
        </w:rPr>
        <w:lastRenderedPageBreak/>
        <mc:AlternateContent>
          <mc:Choice Requires="wps">
            <w:drawing>
              <wp:anchor distT="0" distB="0" distL="114300" distR="114300" simplePos="0" relativeHeight="251731968" behindDoc="0" locked="0" layoutInCell="1" allowOverlap="1" wp14:anchorId="4FD5B585" wp14:editId="07ECCD87">
                <wp:simplePos x="0" y="0"/>
                <wp:positionH relativeFrom="margin">
                  <wp:align>left</wp:align>
                </wp:positionH>
                <wp:positionV relativeFrom="paragraph">
                  <wp:posOffset>-802005</wp:posOffset>
                </wp:positionV>
                <wp:extent cx="5063490" cy="6057900"/>
                <wp:effectExtent l="0" t="0" r="22860" b="19050"/>
                <wp:wrapNone/>
                <wp:docPr id="9" name="矩形 259"/>
                <wp:cNvGraphicFramePr/>
                <a:graphic xmlns:a="http://schemas.openxmlformats.org/drawingml/2006/main">
                  <a:graphicData uri="http://schemas.microsoft.com/office/word/2010/wordprocessingShape">
                    <wps:wsp>
                      <wps:cNvSpPr/>
                      <wps:spPr>
                        <a:xfrm>
                          <a:off x="0" y="0"/>
                          <a:ext cx="5063490" cy="605790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502A49ED" w14:textId="45071D11" w:rsidR="00A02EA3" w:rsidRDefault="0092511B">
                            <w:pPr>
                              <w:ind w:firstLine="420"/>
                              <w:jc w:val="left"/>
                              <w:rPr>
                                <w:b/>
                                <w:bCs/>
                                <w:sz w:val="32"/>
                                <w:szCs w:val="32"/>
                              </w:rPr>
                            </w:pPr>
                            <w:r>
                              <w:rPr>
                                <w:rFonts w:hint="eastAsia"/>
                                <w:sz w:val="32"/>
                                <w:szCs w:val="32"/>
                              </w:rPr>
                              <w:t>的产业弹性系数为</w:t>
                            </w:r>
                            <w:r>
                              <w:rPr>
                                <w:rFonts w:hint="eastAsia"/>
                                <w:sz w:val="32"/>
                                <w:szCs w:val="32"/>
                              </w:rPr>
                              <w:t>0.6</w:t>
                            </w:r>
                            <w:r>
                              <w:rPr>
                                <w:rFonts w:hint="eastAsia"/>
                                <w:sz w:val="32"/>
                                <w:szCs w:val="32"/>
                              </w:rPr>
                              <w:t>，即每增长一个百分点就拉动</w:t>
                            </w:r>
                            <w:r>
                              <w:rPr>
                                <w:rFonts w:hint="eastAsia"/>
                                <w:sz w:val="32"/>
                                <w:szCs w:val="32"/>
                              </w:rPr>
                              <w:tab/>
                            </w:r>
                            <w:r>
                              <w:rPr>
                                <w:rFonts w:hint="eastAsia"/>
                                <w:sz w:val="32"/>
                                <w:szCs w:val="32"/>
                              </w:rPr>
                              <w:t>宏观经济增长</w:t>
                            </w:r>
                            <w:r>
                              <w:rPr>
                                <w:rFonts w:hint="eastAsia"/>
                                <w:sz w:val="32"/>
                                <w:szCs w:val="32"/>
                              </w:rPr>
                              <w:t>0.8</w:t>
                            </w:r>
                            <w:r>
                              <w:rPr>
                                <w:rFonts w:hint="eastAsia"/>
                                <w:sz w:val="32"/>
                                <w:szCs w:val="32"/>
                              </w:rPr>
                              <w:t>个百分点，</w:t>
                            </w:r>
                            <w:r>
                              <w:rPr>
                                <w:rFonts w:hint="eastAsia"/>
                                <w:b/>
                                <w:bCs/>
                                <w:sz w:val="32"/>
                                <w:szCs w:val="32"/>
                              </w:rPr>
                              <w:t>而</w:t>
                            </w:r>
                            <w:r>
                              <w:rPr>
                                <w:rFonts w:hint="eastAsia"/>
                                <w:b/>
                                <w:bCs/>
                                <w:sz w:val="32"/>
                                <w:szCs w:val="32"/>
                              </w:rPr>
                              <w:t>GDP</w:t>
                            </w:r>
                            <w:r>
                              <w:rPr>
                                <w:rFonts w:hint="eastAsia"/>
                                <w:b/>
                                <w:bCs/>
                                <w:sz w:val="32"/>
                                <w:szCs w:val="32"/>
                              </w:rPr>
                              <w:t>每增长一个百分</w:t>
                            </w:r>
                            <w:r>
                              <w:rPr>
                                <w:rFonts w:hint="eastAsia"/>
                                <w:b/>
                                <w:bCs/>
                                <w:sz w:val="32"/>
                                <w:szCs w:val="32"/>
                              </w:rPr>
                              <w:tab/>
                            </w:r>
                            <w:r>
                              <w:rPr>
                                <w:rFonts w:hint="eastAsia"/>
                                <w:b/>
                                <w:bCs/>
                                <w:sz w:val="32"/>
                                <w:szCs w:val="32"/>
                              </w:rPr>
                              <w:t>点，</w:t>
                            </w:r>
                            <w:r w:rsidR="00467BC6">
                              <w:rPr>
                                <w:rFonts w:hint="eastAsia"/>
                                <w:b/>
                                <w:bCs/>
                                <w:sz w:val="32"/>
                                <w:szCs w:val="32"/>
                              </w:rPr>
                              <w:t>脑波</w:t>
                            </w:r>
                            <w:r>
                              <w:rPr>
                                <w:rFonts w:hint="eastAsia"/>
                                <w:b/>
                                <w:bCs/>
                                <w:sz w:val="32"/>
                                <w:szCs w:val="32"/>
                              </w:rPr>
                              <w:t>行业总产值随之增长。</w:t>
                            </w:r>
                          </w:p>
                          <w:p w14:paraId="0162D8FA" w14:textId="0FD480A7" w:rsidR="00A02EA3" w:rsidRDefault="0092511B">
                            <w:pPr>
                              <w:ind w:left="420" w:firstLine="420"/>
                              <w:jc w:val="left"/>
                              <w:rPr>
                                <w:sz w:val="32"/>
                                <w:szCs w:val="32"/>
                              </w:rPr>
                            </w:pPr>
                            <w:r>
                              <w:rPr>
                                <w:sz w:val="32"/>
                                <w:szCs w:val="32"/>
                              </w:rPr>
                              <w:t>近年来，虽然受到疫情影响，但我国宏观经济形式始终呈现出稳中有升的态势，这一好转之势对</w:t>
                            </w:r>
                            <w:r w:rsidR="00467BC6">
                              <w:rPr>
                                <w:rFonts w:hint="eastAsia"/>
                                <w:sz w:val="32"/>
                                <w:szCs w:val="32"/>
                              </w:rPr>
                              <w:t>智能化脑波</w:t>
                            </w:r>
                            <w:r>
                              <w:rPr>
                                <w:sz w:val="32"/>
                                <w:szCs w:val="32"/>
                              </w:rPr>
                              <w:t>行业的贡献很大，对于以赢利性为主要目的</w:t>
                            </w:r>
                            <w:proofErr w:type="gramStart"/>
                            <w:r>
                              <w:rPr>
                                <w:sz w:val="32"/>
                                <w:szCs w:val="32"/>
                              </w:rPr>
                              <w:t>的</w:t>
                            </w:r>
                            <w:proofErr w:type="gramEnd"/>
                            <w:r w:rsidR="00467BC6">
                              <w:rPr>
                                <w:rFonts w:hint="eastAsia"/>
                                <w:sz w:val="32"/>
                                <w:szCs w:val="32"/>
                              </w:rPr>
                              <w:t>智能化脑波</w:t>
                            </w:r>
                            <w:r>
                              <w:rPr>
                                <w:sz w:val="32"/>
                                <w:szCs w:val="32"/>
                              </w:rPr>
                              <w:t>行业来说，宏观经济环境的好转，促进国家整个经济状况的转变。</w:t>
                            </w:r>
                            <w:r>
                              <w:rPr>
                                <w:b/>
                                <w:bCs/>
                                <w:sz w:val="32"/>
                                <w:szCs w:val="32"/>
                              </w:rPr>
                              <w:t>从消费者方面看</w:t>
                            </w:r>
                            <w:r>
                              <w:rPr>
                                <w:sz w:val="32"/>
                                <w:szCs w:val="32"/>
                              </w:rPr>
                              <w:t>,</w:t>
                            </w:r>
                            <w:r>
                              <w:rPr>
                                <w:sz w:val="32"/>
                                <w:szCs w:val="32"/>
                              </w:rPr>
                              <w:t>好的经济环境在拉动经济增长的同时，也使得企业的经营状况转好，而这也促进企业的消费。</w:t>
                            </w:r>
                            <w:r>
                              <w:rPr>
                                <w:b/>
                                <w:bCs/>
                                <w:sz w:val="32"/>
                                <w:szCs w:val="32"/>
                              </w:rPr>
                              <w:t>更能提高</w:t>
                            </w:r>
                            <w:r w:rsidR="00467BC6">
                              <w:rPr>
                                <w:rFonts w:hint="eastAsia"/>
                                <w:b/>
                                <w:bCs/>
                                <w:sz w:val="32"/>
                                <w:szCs w:val="32"/>
                              </w:rPr>
                              <w:t>智能化脑波</w:t>
                            </w:r>
                            <w:r>
                              <w:rPr>
                                <w:b/>
                                <w:bCs/>
                                <w:sz w:val="32"/>
                                <w:szCs w:val="32"/>
                              </w:rPr>
                              <w:t>的需求度和</w:t>
                            </w:r>
                            <w:r w:rsidR="00467BC6">
                              <w:rPr>
                                <w:rFonts w:hint="eastAsia"/>
                                <w:b/>
                                <w:bCs/>
                                <w:sz w:val="32"/>
                                <w:szCs w:val="32"/>
                              </w:rPr>
                              <w:t>相应人群的</w:t>
                            </w:r>
                            <w:r>
                              <w:rPr>
                                <w:b/>
                                <w:bCs/>
                                <w:sz w:val="32"/>
                                <w:szCs w:val="32"/>
                              </w:rPr>
                              <w:t>消费能力</w:t>
                            </w:r>
                            <w:r>
                              <w:rPr>
                                <w:sz w:val="32"/>
                                <w:szCs w:val="32"/>
                              </w:rPr>
                              <w:t>，这样也提升了市场的热度。</w:t>
                            </w:r>
                            <w:r>
                              <w:rPr>
                                <w:b/>
                                <w:bCs/>
                                <w:sz w:val="32"/>
                                <w:szCs w:val="32"/>
                              </w:rPr>
                              <w:t>企业方面</w:t>
                            </w:r>
                            <w:r>
                              <w:rPr>
                                <w:sz w:val="32"/>
                                <w:szCs w:val="32"/>
                              </w:rPr>
                              <w:t>，宏观经济是企业经济状况的一个基础，经济环境好，能促进各个可视化展现平台企业在该市场上的积极性。</w:t>
                            </w:r>
                          </w:p>
                          <w:p w14:paraId="482A940F" w14:textId="77777777" w:rsidR="00A02EA3" w:rsidRDefault="00A02EA3">
                            <w:pPr>
                              <w:ind w:firstLine="420"/>
                              <w:jc w:val="left"/>
                              <w:rPr>
                                <w:b/>
                                <w:bCs/>
                                <w:sz w:val="32"/>
                                <w:szCs w:val="32"/>
                              </w:rPr>
                            </w:pPr>
                          </w:p>
                          <w:p w14:paraId="247EE7DB" w14:textId="77777777" w:rsidR="00A02EA3" w:rsidRDefault="00A02EA3">
                            <w:pPr>
                              <w:jc w:val="left"/>
                              <w:rPr>
                                <w:color w:val="17365D"/>
                                <w:sz w:val="28"/>
                                <w:szCs w:val="36"/>
                              </w:rPr>
                            </w:pPr>
                          </w:p>
                        </w:txbxContent>
                      </wps:txbx>
                      <wps:bodyPr vert="horz" wrap="square" anchor="t" upright="1">
                        <a:noAutofit/>
                      </wps:bodyPr>
                    </wps:wsp>
                  </a:graphicData>
                </a:graphic>
                <wp14:sizeRelV relativeFrom="margin">
                  <wp14:pctHeight>0</wp14:pctHeight>
                </wp14:sizeRelV>
              </wp:anchor>
            </w:drawing>
          </mc:Choice>
          <mc:Fallback>
            <w:pict>
              <v:rect w14:anchorId="4FD5B585" id="_x0000_s1044" style="position:absolute;left:0;text-align:left;margin-left:0;margin-top:-63.15pt;width:398.7pt;height:477pt;z-index:251731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" strokecolor="#d9d9d9">
                <v:textbox>
                  <w:txbxContent>
                    <w:p w14:paraId="502A49ED" w14:textId="45071D11" w:rsidR="00A02EA3" w:rsidRDefault="0092511B">
                      <w:pPr>
                        <w:ind w:firstLine="420"/>
                        <w:jc w:val="left"/>
                        <w:rPr>
                          <w:b/>
                          <w:bCs/>
                          <w:sz w:val="32"/>
                          <w:szCs w:val="32"/>
                        </w:rPr>
                      </w:pPr>
                      <w:r>
                        <w:rPr>
                          <w:rFonts w:hint="eastAsia"/>
                          <w:sz w:val="32"/>
                          <w:szCs w:val="32"/>
                        </w:rPr>
                        <w:t>的产业弹性系数为</w:t>
                      </w:r>
                      <w:r>
                        <w:rPr>
                          <w:rFonts w:hint="eastAsia"/>
                          <w:sz w:val="32"/>
                          <w:szCs w:val="32"/>
                        </w:rPr>
                        <w:t>0.6</w:t>
                      </w:r>
                      <w:r>
                        <w:rPr>
                          <w:rFonts w:hint="eastAsia"/>
                          <w:sz w:val="32"/>
                          <w:szCs w:val="32"/>
                        </w:rPr>
                        <w:t>，即每增长一个百分点就拉动</w:t>
                      </w:r>
                      <w:r>
                        <w:rPr>
                          <w:rFonts w:hint="eastAsia"/>
                          <w:sz w:val="32"/>
                          <w:szCs w:val="32"/>
                        </w:rPr>
                        <w:tab/>
                      </w:r>
                      <w:r>
                        <w:rPr>
                          <w:rFonts w:hint="eastAsia"/>
                          <w:sz w:val="32"/>
                          <w:szCs w:val="32"/>
                        </w:rPr>
                        <w:t>宏观经济增长</w:t>
                      </w:r>
                      <w:r>
                        <w:rPr>
                          <w:rFonts w:hint="eastAsia"/>
                          <w:sz w:val="32"/>
                          <w:szCs w:val="32"/>
                        </w:rPr>
                        <w:t>0.8</w:t>
                      </w:r>
                      <w:r>
                        <w:rPr>
                          <w:rFonts w:hint="eastAsia"/>
                          <w:sz w:val="32"/>
                          <w:szCs w:val="32"/>
                        </w:rPr>
                        <w:t>个百分点，</w:t>
                      </w:r>
                      <w:r>
                        <w:rPr>
                          <w:rFonts w:hint="eastAsia"/>
                          <w:b/>
                          <w:bCs/>
                          <w:sz w:val="32"/>
                          <w:szCs w:val="32"/>
                        </w:rPr>
                        <w:t>而</w:t>
                      </w:r>
                      <w:r>
                        <w:rPr>
                          <w:rFonts w:hint="eastAsia"/>
                          <w:b/>
                          <w:bCs/>
                          <w:sz w:val="32"/>
                          <w:szCs w:val="32"/>
                        </w:rPr>
                        <w:t>GDP</w:t>
                      </w:r>
                      <w:r>
                        <w:rPr>
                          <w:rFonts w:hint="eastAsia"/>
                          <w:b/>
                          <w:bCs/>
                          <w:sz w:val="32"/>
                          <w:szCs w:val="32"/>
                        </w:rPr>
                        <w:t>每增长一个百分</w:t>
                      </w:r>
                      <w:r>
                        <w:rPr>
                          <w:rFonts w:hint="eastAsia"/>
                          <w:b/>
                          <w:bCs/>
                          <w:sz w:val="32"/>
                          <w:szCs w:val="32"/>
                        </w:rPr>
                        <w:tab/>
                      </w:r>
                      <w:r>
                        <w:rPr>
                          <w:rFonts w:hint="eastAsia"/>
                          <w:b/>
                          <w:bCs/>
                          <w:sz w:val="32"/>
                          <w:szCs w:val="32"/>
                        </w:rPr>
                        <w:t>点，</w:t>
                      </w:r>
                      <w:r w:rsidR="00467BC6">
                        <w:rPr>
                          <w:rFonts w:hint="eastAsia"/>
                          <w:b/>
                          <w:bCs/>
                          <w:sz w:val="32"/>
                          <w:szCs w:val="32"/>
                        </w:rPr>
                        <w:t>脑波</w:t>
                      </w:r>
                      <w:r>
                        <w:rPr>
                          <w:rFonts w:hint="eastAsia"/>
                          <w:b/>
                          <w:bCs/>
                          <w:sz w:val="32"/>
                          <w:szCs w:val="32"/>
                        </w:rPr>
                        <w:t>行业总产值随之增长。</w:t>
                      </w:r>
                    </w:p>
                    <w:p w14:paraId="0162D8FA" w14:textId="0FD480A7" w:rsidR="00A02EA3" w:rsidRDefault="0092511B">
                      <w:pPr>
                        <w:ind w:left="420" w:firstLine="420"/>
                        <w:jc w:val="left"/>
                        <w:rPr>
                          <w:sz w:val="32"/>
                          <w:szCs w:val="32"/>
                        </w:rPr>
                      </w:pPr>
                      <w:r>
                        <w:rPr>
                          <w:sz w:val="32"/>
                          <w:szCs w:val="32"/>
                        </w:rPr>
                        <w:t>近年来，虽然受到疫情影响，但我国宏观经济形式始终呈现出稳中有升的态势，这一好转之势对</w:t>
                      </w:r>
                      <w:r w:rsidR="00467BC6">
                        <w:rPr>
                          <w:rFonts w:hint="eastAsia"/>
                          <w:sz w:val="32"/>
                          <w:szCs w:val="32"/>
                        </w:rPr>
                        <w:t>智能化脑波</w:t>
                      </w:r>
                      <w:r>
                        <w:rPr>
                          <w:sz w:val="32"/>
                          <w:szCs w:val="32"/>
                        </w:rPr>
                        <w:t>行业的贡献很大，对于以赢利性为主要目的</w:t>
                      </w:r>
                      <w:proofErr w:type="gramStart"/>
                      <w:r>
                        <w:rPr>
                          <w:sz w:val="32"/>
                          <w:szCs w:val="32"/>
                        </w:rPr>
                        <w:t>的</w:t>
                      </w:r>
                      <w:proofErr w:type="gramEnd"/>
                      <w:r w:rsidR="00467BC6">
                        <w:rPr>
                          <w:rFonts w:hint="eastAsia"/>
                          <w:sz w:val="32"/>
                          <w:szCs w:val="32"/>
                        </w:rPr>
                        <w:t>智能化脑波</w:t>
                      </w:r>
                      <w:r>
                        <w:rPr>
                          <w:sz w:val="32"/>
                          <w:szCs w:val="32"/>
                        </w:rPr>
                        <w:t>行业来说，宏观经济环境的好转，促进国家整个经济状况的转变。</w:t>
                      </w:r>
                      <w:r>
                        <w:rPr>
                          <w:b/>
                          <w:bCs/>
                          <w:sz w:val="32"/>
                          <w:szCs w:val="32"/>
                        </w:rPr>
                        <w:t>从消费者方面看</w:t>
                      </w:r>
                      <w:r>
                        <w:rPr>
                          <w:sz w:val="32"/>
                          <w:szCs w:val="32"/>
                        </w:rPr>
                        <w:t>,</w:t>
                      </w:r>
                      <w:r>
                        <w:rPr>
                          <w:sz w:val="32"/>
                          <w:szCs w:val="32"/>
                        </w:rPr>
                        <w:t>好的经济环境在拉动经济增长的同时，也使得企业的经营状况转好，而这也促进企业的消费。</w:t>
                      </w:r>
                      <w:r>
                        <w:rPr>
                          <w:b/>
                          <w:bCs/>
                          <w:sz w:val="32"/>
                          <w:szCs w:val="32"/>
                        </w:rPr>
                        <w:t>更能提高</w:t>
                      </w:r>
                      <w:r w:rsidR="00467BC6">
                        <w:rPr>
                          <w:rFonts w:hint="eastAsia"/>
                          <w:b/>
                          <w:bCs/>
                          <w:sz w:val="32"/>
                          <w:szCs w:val="32"/>
                        </w:rPr>
                        <w:t>智能化脑波</w:t>
                      </w:r>
                      <w:r>
                        <w:rPr>
                          <w:b/>
                          <w:bCs/>
                          <w:sz w:val="32"/>
                          <w:szCs w:val="32"/>
                        </w:rPr>
                        <w:t>的需求度和</w:t>
                      </w:r>
                      <w:r w:rsidR="00467BC6">
                        <w:rPr>
                          <w:rFonts w:hint="eastAsia"/>
                          <w:b/>
                          <w:bCs/>
                          <w:sz w:val="32"/>
                          <w:szCs w:val="32"/>
                        </w:rPr>
                        <w:t>相应人群的</w:t>
                      </w:r>
                      <w:r>
                        <w:rPr>
                          <w:b/>
                          <w:bCs/>
                          <w:sz w:val="32"/>
                          <w:szCs w:val="32"/>
                        </w:rPr>
                        <w:t>消费能力</w:t>
                      </w:r>
                      <w:r>
                        <w:rPr>
                          <w:sz w:val="32"/>
                          <w:szCs w:val="32"/>
                        </w:rPr>
                        <w:t>，这样也提升了市场的热度。</w:t>
                      </w:r>
                      <w:r>
                        <w:rPr>
                          <w:b/>
                          <w:bCs/>
                          <w:sz w:val="32"/>
                          <w:szCs w:val="32"/>
                        </w:rPr>
                        <w:t>企业方面</w:t>
                      </w:r>
                      <w:r>
                        <w:rPr>
                          <w:sz w:val="32"/>
                          <w:szCs w:val="32"/>
                        </w:rPr>
                        <w:t>，宏观经济是企业经济状况的一个基础，经济环境好，能促进各个可视化展现平台企业在该市场上的积极性。</w:t>
                      </w:r>
                    </w:p>
                    <w:p w14:paraId="482A940F" w14:textId="77777777" w:rsidR="00A02EA3" w:rsidRDefault="00A02EA3">
                      <w:pPr>
                        <w:ind w:firstLine="420"/>
                        <w:jc w:val="left"/>
                        <w:rPr>
                          <w:b/>
                          <w:bCs/>
                          <w:sz w:val="32"/>
                          <w:szCs w:val="32"/>
                        </w:rPr>
                      </w:pPr>
                    </w:p>
                    <w:p w14:paraId="247EE7DB" w14:textId="77777777" w:rsidR="00A02EA3" w:rsidRDefault="00A02EA3">
                      <w:pPr>
                        <w:jc w:val="left"/>
                        <w:rPr>
                          <w:color w:val="17365D"/>
                          <w:sz w:val="28"/>
                          <w:szCs w:val="36"/>
                        </w:rPr>
                      </w:pPr>
                    </w:p>
                  </w:txbxContent>
                </v:textbox>
                <w10:wrap anchorx="margin"/>
              </v:rect>
            </w:pict>
          </mc:Fallback>
        </mc:AlternateContent>
      </w:r>
    </w:p>
    <w:p w14:paraId="42E715CE" w14:textId="77777777" w:rsidR="00A02EA3" w:rsidRPr="007E58F5" w:rsidRDefault="00A02EA3">
      <w:pPr>
        <w:ind w:left="420" w:firstLine="420"/>
        <w:jc w:val="left"/>
        <w:rPr>
          <w:rFonts w:ascii="宋体" w:hAnsi="宋体"/>
          <w:sz w:val="28"/>
          <w:szCs w:val="28"/>
        </w:rPr>
      </w:pPr>
    </w:p>
    <w:p w14:paraId="363C685D" w14:textId="77777777" w:rsidR="00A02EA3" w:rsidRPr="007E58F5" w:rsidRDefault="00A02EA3">
      <w:pPr>
        <w:ind w:left="420" w:firstLine="420"/>
        <w:jc w:val="left"/>
        <w:rPr>
          <w:rFonts w:ascii="宋体" w:hAnsi="宋体"/>
          <w:sz w:val="28"/>
          <w:szCs w:val="28"/>
        </w:rPr>
      </w:pPr>
    </w:p>
    <w:p w14:paraId="467C7A2C" w14:textId="77777777" w:rsidR="00A02EA3" w:rsidRPr="007E58F5" w:rsidRDefault="00A02EA3">
      <w:pPr>
        <w:ind w:left="420" w:firstLine="420"/>
        <w:jc w:val="left"/>
        <w:rPr>
          <w:rFonts w:ascii="宋体" w:hAnsi="宋体"/>
          <w:sz w:val="28"/>
          <w:szCs w:val="28"/>
        </w:rPr>
      </w:pPr>
    </w:p>
    <w:p w14:paraId="3067C147" w14:textId="77777777" w:rsidR="00A02EA3" w:rsidRPr="007E58F5" w:rsidRDefault="00A02EA3">
      <w:pPr>
        <w:ind w:left="420" w:firstLine="420"/>
        <w:jc w:val="left"/>
        <w:rPr>
          <w:rFonts w:ascii="宋体" w:hAnsi="宋体"/>
          <w:sz w:val="28"/>
          <w:szCs w:val="28"/>
        </w:rPr>
      </w:pPr>
    </w:p>
    <w:p w14:paraId="176E8BB9" w14:textId="77777777" w:rsidR="00A02EA3" w:rsidRPr="007E58F5" w:rsidRDefault="00A02EA3">
      <w:pPr>
        <w:ind w:left="420" w:firstLine="420"/>
        <w:jc w:val="left"/>
        <w:rPr>
          <w:rFonts w:ascii="宋体" w:hAnsi="宋体"/>
          <w:sz w:val="28"/>
          <w:szCs w:val="28"/>
        </w:rPr>
      </w:pPr>
    </w:p>
    <w:p w14:paraId="06F30443" w14:textId="77777777" w:rsidR="00A02EA3" w:rsidRPr="007E58F5" w:rsidRDefault="00A02EA3">
      <w:pPr>
        <w:ind w:left="420" w:firstLine="420"/>
        <w:jc w:val="left"/>
        <w:rPr>
          <w:rFonts w:ascii="宋体" w:hAnsi="宋体"/>
          <w:sz w:val="28"/>
          <w:szCs w:val="28"/>
        </w:rPr>
      </w:pPr>
    </w:p>
    <w:p w14:paraId="33F73FD4" w14:textId="77777777" w:rsidR="00A02EA3" w:rsidRPr="007E58F5" w:rsidRDefault="00A02EA3">
      <w:pPr>
        <w:ind w:left="420" w:firstLine="420"/>
        <w:jc w:val="left"/>
        <w:rPr>
          <w:rFonts w:ascii="宋体" w:hAnsi="宋体"/>
          <w:sz w:val="28"/>
          <w:szCs w:val="28"/>
        </w:rPr>
      </w:pPr>
    </w:p>
    <w:p w14:paraId="2F58786A" w14:textId="77777777" w:rsidR="00A02EA3" w:rsidRPr="007E58F5" w:rsidRDefault="00A02EA3">
      <w:pPr>
        <w:spacing w:line="360" w:lineRule="auto"/>
        <w:rPr>
          <w:rFonts w:ascii="宋体" w:hAnsi="宋体" w:cs="微软雅黑"/>
          <w:b/>
          <w:bCs/>
          <w:color w:val="1F497D"/>
          <w:kern w:val="1"/>
          <w:sz w:val="28"/>
          <w:szCs w:val="28"/>
        </w:rPr>
      </w:pPr>
    </w:p>
    <w:p w14:paraId="70105086" w14:textId="77777777" w:rsidR="00A02EA3" w:rsidRPr="007E58F5" w:rsidRDefault="0092511B">
      <w:pPr>
        <w:ind w:firstLineChars="100" w:firstLine="281"/>
        <w:jc w:val="left"/>
        <w:rPr>
          <w:rFonts w:ascii="宋体" w:hAnsi="宋体" w:cs="微软雅黑"/>
          <w:b/>
          <w:bCs/>
          <w:color w:val="1F497D"/>
          <w:kern w:val="1"/>
          <w:sz w:val="28"/>
          <w:szCs w:val="28"/>
        </w:rPr>
      </w:pPr>
      <w:r w:rsidRPr="007E58F5">
        <w:rPr>
          <w:rFonts w:ascii="宋体" w:hAnsi="宋体" w:cs="微软雅黑" w:hint="eastAsia"/>
          <w:b/>
          <w:bCs/>
          <w:color w:val="1F497D"/>
          <w:kern w:val="1"/>
          <w:sz w:val="28"/>
          <w:szCs w:val="28"/>
        </w:rPr>
        <w:t>2、市场调研的内容</w:t>
      </w:r>
    </w:p>
    <w:p w14:paraId="3CEE129A" w14:textId="71FB5A5B" w:rsidR="00A02EA3" w:rsidRPr="007E58F5" w:rsidRDefault="00A02EA3">
      <w:pPr>
        <w:spacing w:line="360" w:lineRule="auto"/>
        <w:rPr>
          <w:rFonts w:ascii="宋体" w:hAnsi="宋体" w:cs="微软雅黑"/>
          <w:b/>
          <w:bCs/>
          <w:color w:val="1F497D"/>
          <w:kern w:val="1"/>
          <w:sz w:val="28"/>
          <w:szCs w:val="28"/>
        </w:rPr>
      </w:pPr>
    </w:p>
    <w:p w14:paraId="144C6368" w14:textId="20E5B220" w:rsidR="00A02EA3" w:rsidRPr="007E58F5" w:rsidRDefault="00A02EA3">
      <w:pPr>
        <w:spacing w:line="360" w:lineRule="auto"/>
        <w:rPr>
          <w:rFonts w:ascii="宋体" w:hAnsi="宋体" w:cs="微软雅黑"/>
          <w:b/>
          <w:bCs/>
          <w:color w:val="1F497D"/>
          <w:kern w:val="1"/>
          <w:sz w:val="28"/>
          <w:szCs w:val="28"/>
        </w:rPr>
      </w:pPr>
    </w:p>
    <w:p w14:paraId="518E4EDE" w14:textId="3FA43218" w:rsidR="00A02EA3" w:rsidRPr="007E58F5" w:rsidRDefault="00A02EA3">
      <w:pPr>
        <w:spacing w:line="360" w:lineRule="auto"/>
        <w:rPr>
          <w:rFonts w:ascii="宋体" w:hAnsi="宋体" w:cs="微软雅黑"/>
          <w:b/>
          <w:bCs/>
          <w:color w:val="1F497D"/>
          <w:kern w:val="1"/>
          <w:sz w:val="28"/>
          <w:szCs w:val="28"/>
        </w:rPr>
      </w:pPr>
    </w:p>
    <w:p w14:paraId="5B747C6E" w14:textId="357E973D" w:rsidR="00A02EA3" w:rsidRPr="007E58F5" w:rsidRDefault="00A02EA3">
      <w:pPr>
        <w:spacing w:line="360" w:lineRule="auto"/>
        <w:rPr>
          <w:rFonts w:ascii="宋体" w:hAnsi="宋体" w:cs="微软雅黑"/>
          <w:b/>
          <w:bCs/>
          <w:color w:val="1F497D"/>
          <w:kern w:val="1"/>
          <w:sz w:val="28"/>
          <w:szCs w:val="28"/>
        </w:rPr>
      </w:pPr>
    </w:p>
    <w:p w14:paraId="1ED66360" w14:textId="67022F57" w:rsidR="00A02EA3" w:rsidRPr="007E58F5" w:rsidRDefault="00A02EA3">
      <w:pPr>
        <w:spacing w:line="360" w:lineRule="auto"/>
        <w:rPr>
          <w:rFonts w:ascii="宋体" w:hAnsi="宋体" w:cs="微软雅黑"/>
          <w:b/>
          <w:bCs/>
          <w:color w:val="1F497D"/>
          <w:kern w:val="1"/>
          <w:sz w:val="28"/>
          <w:szCs w:val="28"/>
        </w:rPr>
      </w:pPr>
    </w:p>
    <w:p w14:paraId="21AF246E" w14:textId="49F35AA4" w:rsidR="00A02EA3" w:rsidRPr="007E58F5" w:rsidRDefault="00A02EA3">
      <w:pPr>
        <w:spacing w:line="360" w:lineRule="auto"/>
        <w:rPr>
          <w:rFonts w:ascii="宋体" w:hAnsi="宋体" w:cs="微软雅黑"/>
          <w:b/>
          <w:bCs/>
          <w:color w:val="1F497D"/>
          <w:kern w:val="1"/>
          <w:sz w:val="28"/>
          <w:szCs w:val="28"/>
        </w:rPr>
      </w:pPr>
    </w:p>
    <w:p w14:paraId="57155F89" w14:textId="24AC96A3" w:rsidR="00A02EA3" w:rsidRPr="007E58F5" w:rsidRDefault="00A02EA3">
      <w:pPr>
        <w:spacing w:line="360" w:lineRule="auto"/>
        <w:rPr>
          <w:rFonts w:ascii="宋体" w:hAnsi="宋体" w:cs="微软雅黑"/>
          <w:b/>
          <w:bCs/>
          <w:color w:val="1F497D"/>
          <w:kern w:val="1"/>
          <w:sz w:val="28"/>
          <w:szCs w:val="28"/>
        </w:rPr>
      </w:pPr>
    </w:p>
    <w:p w14:paraId="69FEE0DC" w14:textId="3E1B658F" w:rsidR="00A02EA3" w:rsidRPr="007E58F5" w:rsidRDefault="00A02EA3">
      <w:pPr>
        <w:spacing w:line="360" w:lineRule="auto"/>
        <w:rPr>
          <w:rFonts w:ascii="宋体" w:hAnsi="宋体" w:cs="微软雅黑"/>
          <w:b/>
          <w:bCs/>
          <w:color w:val="1F497D"/>
          <w:kern w:val="1"/>
          <w:sz w:val="28"/>
          <w:szCs w:val="28"/>
        </w:rPr>
      </w:pPr>
    </w:p>
    <w:p w14:paraId="72054CCF" w14:textId="77777777" w:rsidR="00A02EA3" w:rsidRPr="007E58F5" w:rsidRDefault="00A02EA3">
      <w:pPr>
        <w:spacing w:line="360" w:lineRule="auto"/>
        <w:rPr>
          <w:rFonts w:ascii="宋体" w:hAnsi="宋体" w:cs="微软雅黑"/>
          <w:b/>
          <w:bCs/>
          <w:color w:val="1F497D"/>
          <w:kern w:val="1"/>
          <w:sz w:val="28"/>
          <w:szCs w:val="28"/>
        </w:rPr>
      </w:pPr>
    </w:p>
    <w:p w14:paraId="506088D3" w14:textId="40B271C5" w:rsidR="00A02EA3" w:rsidRPr="007E58F5" w:rsidRDefault="00A02EA3">
      <w:pPr>
        <w:spacing w:line="360" w:lineRule="auto"/>
        <w:rPr>
          <w:rFonts w:ascii="宋体" w:hAnsi="宋体" w:cs="微软雅黑"/>
          <w:b/>
          <w:bCs/>
          <w:color w:val="1F497D"/>
          <w:kern w:val="1"/>
          <w:sz w:val="28"/>
          <w:szCs w:val="28"/>
        </w:rPr>
      </w:pPr>
    </w:p>
    <w:p w14:paraId="226DE896" w14:textId="77777777" w:rsidR="00A02EA3" w:rsidRPr="007E58F5" w:rsidRDefault="00A02EA3">
      <w:pPr>
        <w:spacing w:line="360" w:lineRule="auto"/>
        <w:rPr>
          <w:rFonts w:ascii="宋体" w:hAnsi="宋体" w:cs="微软雅黑"/>
          <w:b/>
          <w:bCs/>
          <w:color w:val="1F497D"/>
          <w:kern w:val="1"/>
          <w:sz w:val="28"/>
          <w:szCs w:val="28"/>
        </w:rPr>
      </w:pPr>
    </w:p>
    <w:p w14:paraId="6D80857A" w14:textId="77777777" w:rsidR="00A02EA3" w:rsidRPr="007E58F5" w:rsidRDefault="00A02EA3">
      <w:pPr>
        <w:spacing w:line="360" w:lineRule="auto"/>
        <w:rPr>
          <w:rFonts w:ascii="宋体" w:hAnsi="宋体" w:cs="微软雅黑"/>
          <w:b/>
          <w:bCs/>
          <w:color w:val="1F497D"/>
          <w:kern w:val="1"/>
          <w:sz w:val="28"/>
          <w:szCs w:val="28"/>
        </w:rPr>
      </w:pPr>
    </w:p>
    <w:p w14:paraId="768D81FE" w14:textId="547CD09B" w:rsidR="00A02EA3" w:rsidRDefault="00467BC6">
      <w:pPr>
        <w:spacing w:line="360" w:lineRule="auto"/>
        <w:rPr>
          <w:rFonts w:ascii="宋体" w:hAnsi="宋体" w:cs="微软雅黑"/>
          <w:b/>
          <w:bCs/>
          <w:color w:val="1F497D"/>
          <w:kern w:val="1"/>
          <w:sz w:val="28"/>
          <w:szCs w:val="28"/>
        </w:rPr>
      </w:pPr>
      <w:r w:rsidRPr="007E58F5">
        <w:rPr>
          <w:rFonts w:ascii="宋体" w:hAnsi="宋体"/>
          <w:noProof/>
          <w:sz w:val="28"/>
          <w:szCs w:val="28"/>
        </w:rPr>
        <w:lastRenderedPageBreak/>
        <mc:AlternateContent>
          <mc:Choice Requires="wps">
            <w:drawing>
              <wp:anchor distT="0" distB="0" distL="114300" distR="114300" simplePos="0" relativeHeight="251732992" behindDoc="0" locked="0" layoutInCell="1" allowOverlap="1" wp14:anchorId="5764AF2E" wp14:editId="535BB528">
                <wp:simplePos x="0" y="0"/>
                <wp:positionH relativeFrom="margin">
                  <wp:align>left</wp:align>
                </wp:positionH>
                <wp:positionV relativeFrom="paragraph">
                  <wp:posOffset>317500</wp:posOffset>
                </wp:positionV>
                <wp:extent cx="5063490" cy="5571490"/>
                <wp:effectExtent l="0" t="0" r="22860" b="10160"/>
                <wp:wrapNone/>
                <wp:docPr id="15" name="矩形 259"/>
                <wp:cNvGraphicFramePr/>
                <a:graphic xmlns:a="http://schemas.openxmlformats.org/drawingml/2006/main">
                  <a:graphicData uri="http://schemas.microsoft.com/office/word/2010/wordprocessingShape">
                    <wps:wsp>
                      <wps:cNvSpPr/>
                      <wps:spPr>
                        <a:xfrm>
                          <a:off x="0" y="0"/>
                          <a:ext cx="5063490" cy="557149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71860CC5" w14:textId="00E903B1" w:rsidR="00A02EA3" w:rsidRDefault="0092511B">
                            <w:pPr>
                              <w:ind w:firstLine="420"/>
                              <w:jc w:val="left"/>
                              <w:rPr>
                                <w:sz w:val="32"/>
                                <w:szCs w:val="32"/>
                              </w:rPr>
                            </w:pPr>
                            <w:r>
                              <w:rPr>
                                <w:rFonts w:hint="eastAsia"/>
                                <w:sz w:val="32"/>
                                <w:szCs w:val="32"/>
                              </w:rPr>
                              <w:t>（</w:t>
                            </w:r>
                            <w:r>
                              <w:rPr>
                                <w:rFonts w:hint="eastAsia"/>
                                <w:sz w:val="32"/>
                                <w:szCs w:val="32"/>
                              </w:rPr>
                              <w:t>1</w:t>
                            </w:r>
                            <w:r>
                              <w:rPr>
                                <w:rFonts w:hint="eastAsia"/>
                                <w:sz w:val="32"/>
                                <w:szCs w:val="32"/>
                              </w:rPr>
                              <w:t>）宏观政策对</w:t>
                            </w:r>
                            <w:r w:rsidR="0053444E">
                              <w:rPr>
                                <w:rFonts w:hint="eastAsia"/>
                                <w:sz w:val="32"/>
                                <w:szCs w:val="32"/>
                              </w:rPr>
                              <w:t>脑波</w:t>
                            </w:r>
                            <w:r>
                              <w:rPr>
                                <w:rFonts w:hint="eastAsia"/>
                                <w:sz w:val="32"/>
                                <w:szCs w:val="32"/>
                              </w:rPr>
                              <w:t>行业影响分析</w:t>
                            </w:r>
                          </w:p>
                          <w:p w14:paraId="3EA4D3E8" w14:textId="42FB73D4" w:rsidR="00A02EA3" w:rsidRDefault="0092511B">
                            <w:pPr>
                              <w:ind w:left="420" w:firstLine="420"/>
                              <w:rPr>
                                <w:sz w:val="32"/>
                                <w:szCs w:val="32"/>
                              </w:rPr>
                            </w:pPr>
                            <w:r>
                              <w:rPr>
                                <w:rFonts w:hint="eastAsia"/>
                                <w:sz w:val="32"/>
                                <w:szCs w:val="32"/>
                              </w:rPr>
                              <w:t>自</w:t>
                            </w:r>
                            <w:r>
                              <w:rPr>
                                <w:rFonts w:hint="eastAsia"/>
                                <w:sz w:val="32"/>
                                <w:szCs w:val="32"/>
                              </w:rPr>
                              <w:t>2012</w:t>
                            </w:r>
                            <w:r>
                              <w:rPr>
                                <w:rFonts w:hint="eastAsia"/>
                                <w:sz w:val="32"/>
                                <w:szCs w:val="32"/>
                              </w:rPr>
                              <w:t>年开始，稳中存紧的宏观政策</w:t>
                            </w:r>
                          </w:p>
                          <w:p w14:paraId="54624C50" w14:textId="77777777" w:rsidR="00A02EA3" w:rsidRDefault="0092511B">
                            <w:pPr>
                              <w:ind w:left="420" w:firstLine="420"/>
                              <w:rPr>
                                <w:sz w:val="32"/>
                                <w:szCs w:val="32"/>
                              </w:rPr>
                            </w:pPr>
                            <w:r>
                              <w:rPr>
                                <w:rFonts w:hint="eastAsia"/>
                                <w:sz w:val="32"/>
                                <w:szCs w:val="32"/>
                              </w:rPr>
                              <w:t>·短期压力增加</w:t>
                            </w:r>
                          </w:p>
                          <w:p w14:paraId="5A167B84" w14:textId="77777777" w:rsidR="00A02EA3" w:rsidRDefault="0092511B">
                            <w:pPr>
                              <w:ind w:left="420" w:firstLine="420"/>
                              <w:rPr>
                                <w:sz w:val="32"/>
                                <w:szCs w:val="32"/>
                              </w:rPr>
                            </w:pPr>
                            <w:r>
                              <w:rPr>
                                <w:rFonts w:hint="eastAsia"/>
                                <w:sz w:val="32"/>
                                <w:szCs w:val="32"/>
                              </w:rPr>
                              <w:t>·长期宏观利好</w:t>
                            </w:r>
                          </w:p>
                          <w:p w14:paraId="2B8D6AB8" w14:textId="780C5A76" w:rsidR="00A02EA3" w:rsidRDefault="0092511B">
                            <w:pPr>
                              <w:ind w:left="420" w:firstLine="420"/>
                              <w:rPr>
                                <w:sz w:val="32"/>
                                <w:szCs w:val="32"/>
                              </w:rPr>
                            </w:pPr>
                            <w:r>
                              <w:rPr>
                                <w:sz w:val="32"/>
                                <w:szCs w:val="32"/>
                              </w:rPr>
                              <w:t>因此，在整个经济形势一片大好的情况下，市场活跃程度增加、</w:t>
                            </w:r>
                            <w:r w:rsidR="0053444E">
                              <w:rPr>
                                <w:rFonts w:hint="eastAsia"/>
                                <w:sz w:val="32"/>
                                <w:szCs w:val="32"/>
                              </w:rPr>
                              <w:t>脑波</w:t>
                            </w:r>
                            <w:r>
                              <w:rPr>
                                <w:sz w:val="32"/>
                                <w:szCs w:val="32"/>
                              </w:rPr>
                              <w:t>行业趋于好转，也对整个行业的</w:t>
                            </w:r>
                            <w:r w:rsidR="0053444E">
                              <w:rPr>
                                <w:rFonts w:hint="eastAsia"/>
                                <w:sz w:val="32"/>
                                <w:szCs w:val="32"/>
                              </w:rPr>
                              <w:t>发展</w:t>
                            </w:r>
                            <w:r>
                              <w:rPr>
                                <w:sz w:val="32"/>
                                <w:szCs w:val="32"/>
                              </w:rPr>
                              <w:t>有极大的推动作用。</w:t>
                            </w:r>
                          </w:p>
                          <w:p w14:paraId="6B43E0AB" w14:textId="40BCF746" w:rsidR="00A02EA3" w:rsidRDefault="0092511B">
                            <w:pPr>
                              <w:ind w:left="420" w:firstLine="420"/>
                              <w:rPr>
                                <w:sz w:val="32"/>
                                <w:szCs w:val="32"/>
                              </w:rPr>
                            </w:pPr>
                            <w:r>
                              <w:rPr>
                                <w:rFonts w:hint="eastAsia"/>
                                <w:sz w:val="32"/>
                                <w:szCs w:val="32"/>
                              </w:rPr>
                              <w:t>在宏观经济以较快的速度增</w:t>
                            </w:r>
                            <w:r>
                              <w:rPr>
                                <w:rFonts w:hint="eastAsia"/>
                                <w:sz w:val="32"/>
                                <w:szCs w:val="32"/>
                              </w:rPr>
                              <w:t>K</w:t>
                            </w:r>
                            <w:r>
                              <w:rPr>
                                <w:rFonts w:hint="eastAsia"/>
                                <w:sz w:val="32"/>
                                <w:szCs w:val="32"/>
                              </w:rPr>
                              <w:t>的情况下，老百姓生活不断提高，中国</w:t>
                            </w:r>
                            <w:r w:rsidR="0053444E">
                              <w:rPr>
                                <w:rFonts w:hint="eastAsia"/>
                                <w:sz w:val="32"/>
                                <w:szCs w:val="32"/>
                              </w:rPr>
                              <w:t>脑波</w:t>
                            </w:r>
                            <w:r>
                              <w:rPr>
                                <w:rFonts w:hint="eastAsia"/>
                                <w:sz w:val="32"/>
                                <w:szCs w:val="32"/>
                              </w:rPr>
                              <w:t>行业</w:t>
                            </w:r>
                            <w:r w:rsidR="0053444E">
                              <w:rPr>
                                <w:rFonts w:hint="eastAsia"/>
                                <w:sz w:val="32"/>
                                <w:szCs w:val="32"/>
                              </w:rPr>
                              <w:t>一直有政府的支持</w:t>
                            </w:r>
                            <w:r>
                              <w:rPr>
                                <w:rFonts w:hint="eastAsia"/>
                                <w:sz w:val="32"/>
                                <w:szCs w:val="32"/>
                              </w:rPr>
                              <w:t>。虽然短期的形势不容乐观，但是，</w:t>
                            </w:r>
                            <w:r w:rsidR="00467BC6">
                              <w:rPr>
                                <w:rFonts w:hint="eastAsia"/>
                                <w:sz w:val="32"/>
                                <w:szCs w:val="32"/>
                              </w:rPr>
                              <w:t>智能化脑波</w:t>
                            </w:r>
                            <w:r>
                              <w:rPr>
                                <w:rFonts w:hint="eastAsia"/>
                                <w:sz w:val="32"/>
                                <w:szCs w:val="32"/>
                              </w:rPr>
                              <w:t>行业发展前景长期来看依然利好。</w:t>
                            </w:r>
                          </w:p>
                          <w:p w14:paraId="260EF96F" w14:textId="77777777" w:rsidR="00A02EA3" w:rsidRDefault="00A02EA3">
                            <w:pPr>
                              <w:rPr>
                                <w:sz w:val="24"/>
                                <w:szCs w:val="32"/>
                              </w:rPr>
                            </w:pPr>
                          </w:p>
                          <w:p w14:paraId="2783CDCD" w14:textId="77777777" w:rsidR="00A02EA3" w:rsidRDefault="00A02EA3">
                            <w:pPr>
                              <w:jc w:val="center"/>
                              <w:rPr>
                                <w:color w:val="17365D"/>
                                <w:sz w:val="28"/>
                                <w:szCs w:val="36"/>
                              </w:rPr>
                            </w:pPr>
                          </w:p>
                        </w:txbxContent>
                      </wps:txbx>
                      <wps:bodyPr vert="horz" wrap="square" anchor="t" upright="1"/>
                    </wps:wsp>
                  </a:graphicData>
                </a:graphic>
              </wp:anchor>
            </w:drawing>
          </mc:Choice>
          <mc:Fallback>
            <w:pict>
              <v:rect w14:anchorId="5764AF2E" id="_x0000_s1045" style="position:absolute;left:0;text-align:left;margin-left:0;margin-top:25pt;width:398.7pt;height:438.7pt;z-index:251732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" strokecolor="#d9d9d9">
                <v:textbox>
                  <w:txbxContent>
                    <w:p w14:paraId="71860CC5" w14:textId="00E903B1" w:rsidR="00A02EA3" w:rsidRDefault="0092511B">
                      <w:pPr>
                        <w:ind w:firstLine="420"/>
                        <w:jc w:val="left"/>
                        <w:rPr>
                          <w:sz w:val="32"/>
                          <w:szCs w:val="32"/>
                        </w:rPr>
                      </w:pPr>
                      <w:r>
                        <w:rPr>
                          <w:rFonts w:hint="eastAsia"/>
                          <w:sz w:val="32"/>
                          <w:szCs w:val="32"/>
                        </w:rPr>
                        <w:t>（</w:t>
                      </w:r>
                      <w:r>
                        <w:rPr>
                          <w:rFonts w:hint="eastAsia"/>
                          <w:sz w:val="32"/>
                          <w:szCs w:val="32"/>
                        </w:rPr>
                        <w:t>1</w:t>
                      </w:r>
                      <w:r>
                        <w:rPr>
                          <w:rFonts w:hint="eastAsia"/>
                          <w:sz w:val="32"/>
                          <w:szCs w:val="32"/>
                        </w:rPr>
                        <w:t>）宏观政策对</w:t>
                      </w:r>
                      <w:r w:rsidR="0053444E">
                        <w:rPr>
                          <w:rFonts w:hint="eastAsia"/>
                          <w:sz w:val="32"/>
                          <w:szCs w:val="32"/>
                        </w:rPr>
                        <w:t>脑波</w:t>
                      </w:r>
                      <w:r>
                        <w:rPr>
                          <w:rFonts w:hint="eastAsia"/>
                          <w:sz w:val="32"/>
                          <w:szCs w:val="32"/>
                        </w:rPr>
                        <w:t>行业影响分析</w:t>
                      </w:r>
                    </w:p>
                    <w:p w14:paraId="3EA4D3E8" w14:textId="42FB73D4" w:rsidR="00A02EA3" w:rsidRDefault="0092511B">
                      <w:pPr>
                        <w:ind w:left="420" w:firstLine="420"/>
                        <w:rPr>
                          <w:sz w:val="32"/>
                          <w:szCs w:val="32"/>
                        </w:rPr>
                      </w:pPr>
                      <w:r>
                        <w:rPr>
                          <w:rFonts w:hint="eastAsia"/>
                          <w:sz w:val="32"/>
                          <w:szCs w:val="32"/>
                        </w:rPr>
                        <w:t>自</w:t>
                      </w:r>
                      <w:r>
                        <w:rPr>
                          <w:rFonts w:hint="eastAsia"/>
                          <w:sz w:val="32"/>
                          <w:szCs w:val="32"/>
                        </w:rPr>
                        <w:t>2012</w:t>
                      </w:r>
                      <w:r>
                        <w:rPr>
                          <w:rFonts w:hint="eastAsia"/>
                          <w:sz w:val="32"/>
                          <w:szCs w:val="32"/>
                        </w:rPr>
                        <w:t>年开始，稳中存紧的宏观政策</w:t>
                      </w:r>
                    </w:p>
                    <w:p w14:paraId="54624C50" w14:textId="77777777" w:rsidR="00A02EA3" w:rsidRDefault="0092511B">
                      <w:pPr>
                        <w:ind w:left="420" w:firstLine="420"/>
                        <w:rPr>
                          <w:sz w:val="32"/>
                          <w:szCs w:val="32"/>
                        </w:rPr>
                      </w:pPr>
                      <w:r>
                        <w:rPr>
                          <w:rFonts w:hint="eastAsia"/>
                          <w:sz w:val="32"/>
                          <w:szCs w:val="32"/>
                        </w:rPr>
                        <w:t>·短期压力增加</w:t>
                      </w:r>
                    </w:p>
                    <w:p w14:paraId="5A167B84" w14:textId="77777777" w:rsidR="00A02EA3" w:rsidRDefault="0092511B">
                      <w:pPr>
                        <w:ind w:left="420" w:firstLine="420"/>
                        <w:rPr>
                          <w:sz w:val="32"/>
                          <w:szCs w:val="32"/>
                        </w:rPr>
                      </w:pPr>
                      <w:r>
                        <w:rPr>
                          <w:rFonts w:hint="eastAsia"/>
                          <w:sz w:val="32"/>
                          <w:szCs w:val="32"/>
                        </w:rPr>
                        <w:t>·长期宏观利好</w:t>
                      </w:r>
                    </w:p>
                    <w:p w14:paraId="2B8D6AB8" w14:textId="780C5A76" w:rsidR="00A02EA3" w:rsidRDefault="0092511B">
                      <w:pPr>
                        <w:ind w:left="420" w:firstLine="420"/>
                        <w:rPr>
                          <w:sz w:val="32"/>
                          <w:szCs w:val="32"/>
                        </w:rPr>
                      </w:pPr>
                      <w:r>
                        <w:rPr>
                          <w:sz w:val="32"/>
                          <w:szCs w:val="32"/>
                        </w:rPr>
                        <w:t>因此，在整个经济形势一片大好的情况下，市场活跃程度增加、</w:t>
                      </w:r>
                      <w:r w:rsidR="0053444E">
                        <w:rPr>
                          <w:rFonts w:hint="eastAsia"/>
                          <w:sz w:val="32"/>
                          <w:szCs w:val="32"/>
                        </w:rPr>
                        <w:t>脑波</w:t>
                      </w:r>
                      <w:r>
                        <w:rPr>
                          <w:sz w:val="32"/>
                          <w:szCs w:val="32"/>
                        </w:rPr>
                        <w:t>行业趋于好转，也对整个行业的</w:t>
                      </w:r>
                      <w:r w:rsidR="0053444E">
                        <w:rPr>
                          <w:rFonts w:hint="eastAsia"/>
                          <w:sz w:val="32"/>
                          <w:szCs w:val="32"/>
                        </w:rPr>
                        <w:t>发展</w:t>
                      </w:r>
                      <w:r>
                        <w:rPr>
                          <w:sz w:val="32"/>
                          <w:szCs w:val="32"/>
                        </w:rPr>
                        <w:t>有极大的推动作用。</w:t>
                      </w:r>
                    </w:p>
                    <w:p w14:paraId="6B43E0AB" w14:textId="40BCF746" w:rsidR="00A02EA3" w:rsidRDefault="0092511B">
                      <w:pPr>
                        <w:ind w:left="420" w:firstLine="420"/>
                        <w:rPr>
                          <w:sz w:val="32"/>
                          <w:szCs w:val="32"/>
                        </w:rPr>
                      </w:pPr>
                      <w:r>
                        <w:rPr>
                          <w:rFonts w:hint="eastAsia"/>
                          <w:sz w:val="32"/>
                          <w:szCs w:val="32"/>
                        </w:rPr>
                        <w:t>在宏观经济以较快的速度增</w:t>
                      </w:r>
                      <w:r>
                        <w:rPr>
                          <w:rFonts w:hint="eastAsia"/>
                          <w:sz w:val="32"/>
                          <w:szCs w:val="32"/>
                        </w:rPr>
                        <w:t>K</w:t>
                      </w:r>
                      <w:r>
                        <w:rPr>
                          <w:rFonts w:hint="eastAsia"/>
                          <w:sz w:val="32"/>
                          <w:szCs w:val="32"/>
                        </w:rPr>
                        <w:t>的情况下，老百姓生活不断提高，中国</w:t>
                      </w:r>
                      <w:r w:rsidR="0053444E">
                        <w:rPr>
                          <w:rFonts w:hint="eastAsia"/>
                          <w:sz w:val="32"/>
                          <w:szCs w:val="32"/>
                        </w:rPr>
                        <w:t>脑波</w:t>
                      </w:r>
                      <w:r>
                        <w:rPr>
                          <w:rFonts w:hint="eastAsia"/>
                          <w:sz w:val="32"/>
                          <w:szCs w:val="32"/>
                        </w:rPr>
                        <w:t>行业</w:t>
                      </w:r>
                      <w:r w:rsidR="0053444E">
                        <w:rPr>
                          <w:rFonts w:hint="eastAsia"/>
                          <w:sz w:val="32"/>
                          <w:szCs w:val="32"/>
                        </w:rPr>
                        <w:t>一直有政府的支持</w:t>
                      </w:r>
                      <w:r>
                        <w:rPr>
                          <w:rFonts w:hint="eastAsia"/>
                          <w:sz w:val="32"/>
                          <w:szCs w:val="32"/>
                        </w:rPr>
                        <w:t>。虽然短期的形势不容乐观，但是，</w:t>
                      </w:r>
                      <w:r w:rsidR="00467BC6">
                        <w:rPr>
                          <w:rFonts w:hint="eastAsia"/>
                          <w:sz w:val="32"/>
                          <w:szCs w:val="32"/>
                        </w:rPr>
                        <w:t>智能化脑波</w:t>
                      </w:r>
                      <w:r>
                        <w:rPr>
                          <w:rFonts w:hint="eastAsia"/>
                          <w:sz w:val="32"/>
                          <w:szCs w:val="32"/>
                        </w:rPr>
                        <w:t>行业发展前景长期来看依然利好。</w:t>
                      </w:r>
                    </w:p>
                    <w:p w14:paraId="260EF96F" w14:textId="77777777" w:rsidR="00A02EA3" w:rsidRDefault="00A02EA3">
                      <w:pPr>
                        <w:rPr>
                          <w:sz w:val="24"/>
                          <w:szCs w:val="32"/>
                        </w:rPr>
                      </w:pPr>
                    </w:p>
                    <w:p w14:paraId="2783CDCD" w14:textId="77777777" w:rsidR="00A02EA3" w:rsidRDefault="00A02EA3">
                      <w:pPr>
                        <w:jc w:val="center"/>
                        <w:rPr>
                          <w:color w:val="17365D"/>
                          <w:sz w:val="28"/>
                          <w:szCs w:val="36"/>
                        </w:rPr>
                      </w:pPr>
                    </w:p>
                  </w:txbxContent>
                </v:textbox>
                <w10:wrap anchorx="margin"/>
              </v:rect>
            </w:pict>
          </mc:Fallback>
        </mc:AlternateContent>
      </w:r>
    </w:p>
    <w:p w14:paraId="5D7CEF73" w14:textId="14CA9DF7" w:rsidR="00467BC6" w:rsidRPr="007E58F5" w:rsidRDefault="00467BC6">
      <w:pPr>
        <w:spacing w:line="360" w:lineRule="auto"/>
        <w:rPr>
          <w:rFonts w:ascii="宋体" w:hAnsi="宋体" w:cs="微软雅黑"/>
          <w:b/>
          <w:bCs/>
          <w:color w:val="1F497D"/>
          <w:kern w:val="1"/>
          <w:sz w:val="28"/>
          <w:szCs w:val="28"/>
        </w:rPr>
      </w:pPr>
    </w:p>
    <w:p w14:paraId="2DC0E409" w14:textId="20D129A0" w:rsidR="00A02EA3" w:rsidRDefault="00A02EA3">
      <w:pPr>
        <w:spacing w:line="360" w:lineRule="auto"/>
        <w:rPr>
          <w:rFonts w:ascii="宋体" w:hAnsi="宋体" w:cs="微软雅黑"/>
          <w:b/>
          <w:bCs/>
          <w:color w:val="1F497D"/>
          <w:kern w:val="1"/>
          <w:sz w:val="28"/>
          <w:szCs w:val="28"/>
        </w:rPr>
      </w:pPr>
    </w:p>
    <w:p w14:paraId="0A277B5A" w14:textId="77777777" w:rsidR="00467BC6" w:rsidRDefault="00467BC6">
      <w:pPr>
        <w:spacing w:line="360" w:lineRule="auto"/>
        <w:rPr>
          <w:rFonts w:ascii="宋体" w:hAnsi="宋体" w:cs="微软雅黑"/>
          <w:b/>
          <w:bCs/>
          <w:color w:val="1F497D"/>
          <w:kern w:val="1"/>
          <w:sz w:val="28"/>
          <w:szCs w:val="28"/>
        </w:rPr>
      </w:pPr>
    </w:p>
    <w:p w14:paraId="6420312B" w14:textId="77777777" w:rsidR="00467BC6" w:rsidRDefault="00467BC6">
      <w:pPr>
        <w:spacing w:line="360" w:lineRule="auto"/>
        <w:rPr>
          <w:rFonts w:ascii="宋体" w:hAnsi="宋体" w:cs="微软雅黑"/>
          <w:b/>
          <w:bCs/>
          <w:color w:val="1F497D"/>
          <w:kern w:val="1"/>
          <w:sz w:val="28"/>
          <w:szCs w:val="28"/>
        </w:rPr>
      </w:pPr>
    </w:p>
    <w:p w14:paraId="27F991E8" w14:textId="77777777" w:rsidR="00467BC6" w:rsidRDefault="00467BC6">
      <w:pPr>
        <w:spacing w:line="360" w:lineRule="auto"/>
        <w:rPr>
          <w:rFonts w:ascii="宋体" w:hAnsi="宋体" w:cs="微软雅黑"/>
          <w:b/>
          <w:bCs/>
          <w:color w:val="1F497D"/>
          <w:kern w:val="1"/>
          <w:sz w:val="28"/>
          <w:szCs w:val="28"/>
        </w:rPr>
      </w:pPr>
    </w:p>
    <w:p w14:paraId="18A9688B" w14:textId="77777777" w:rsidR="00467BC6" w:rsidRDefault="00467BC6">
      <w:pPr>
        <w:spacing w:line="360" w:lineRule="auto"/>
        <w:rPr>
          <w:rFonts w:ascii="宋体" w:hAnsi="宋体" w:cs="微软雅黑"/>
          <w:b/>
          <w:bCs/>
          <w:color w:val="1F497D"/>
          <w:kern w:val="1"/>
          <w:sz w:val="28"/>
          <w:szCs w:val="28"/>
        </w:rPr>
      </w:pPr>
    </w:p>
    <w:p w14:paraId="4E28091E" w14:textId="77777777" w:rsidR="00467BC6" w:rsidRDefault="00467BC6">
      <w:pPr>
        <w:spacing w:line="360" w:lineRule="auto"/>
        <w:rPr>
          <w:rFonts w:ascii="宋体" w:hAnsi="宋体" w:cs="微软雅黑"/>
          <w:b/>
          <w:bCs/>
          <w:color w:val="1F497D"/>
          <w:kern w:val="1"/>
          <w:sz w:val="28"/>
          <w:szCs w:val="28"/>
        </w:rPr>
      </w:pPr>
    </w:p>
    <w:p w14:paraId="05FEAF4A" w14:textId="77777777" w:rsidR="00467BC6" w:rsidRDefault="00467BC6">
      <w:pPr>
        <w:spacing w:line="360" w:lineRule="auto"/>
        <w:rPr>
          <w:rFonts w:ascii="宋体" w:hAnsi="宋体" w:cs="微软雅黑"/>
          <w:b/>
          <w:bCs/>
          <w:color w:val="1F497D"/>
          <w:kern w:val="1"/>
          <w:sz w:val="28"/>
          <w:szCs w:val="28"/>
        </w:rPr>
      </w:pPr>
    </w:p>
    <w:p w14:paraId="09894D7F" w14:textId="77777777" w:rsidR="00467BC6" w:rsidRDefault="00467BC6">
      <w:pPr>
        <w:spacing w:line="360" w:lineRule="auto"/>
        <w:rPr>
          <w:rFonts w:ascii="宋体" w:hAnsi="宋体" w:cs="微软雅黑"/>
          <w:b/>
          <w:bCs/>
          <w:color w:val="1F497D"/>
          <w:kern w:val="1"/>
          <w:sz w:val="28"/>
          <w:szCs w:val="28"/>
        </w:rPr>
      </w:pPr>
    </w:p>
    <w:p w14:paraId="12932242" w14:textId="77777777" w:rsidR="00467BC6" w:rsidRDefault="00467BC6">
      <w:pPr>
        <w:spacing w:line="360" w:lineRule="auto"/>
        <w:rPr>
          <w:rFonts w:ascii="宋体" w:hAnsi="宋体" w:cs="微软雅黑"/>
          <w:b/>
          <w:bCs/>
          <w:color w:val="1F497D"/>
          <w:kern w:val="1"/>
          <w:sz w:val="28"/>
          <w:szCs w:val="28"/>
        </w:rPr>
      </w:pPr>
    </w:p>
    <w:p w14:paraId="04AFC1A8" w14:textId="77777777" w:rsidR="00467BC6" w:rsidRDefault="00467BC6">
      <w:pPr>
        <w:spacing w:line="360" w:lineRule="auto"/>
        <w:rPr>
          <w:rFonts w:ascii="宋体" w:hAnsi="宋体" w:cs="微软雅黑"/>
          <w:b/>
          <w:bCs/>
          <w:color w:val="1F497D"/>
          <w:kern w:val="1"/>
          <w:sz w:val="28"/>
          <w:szCs w:val="28"/>
        </w:rPr>
      </w:pPr>
    </w:p>
    <w:p w14:paraId="7734B13B" w14:textId="77777777" w:rsidR="00467BC6" w:rsidRDefault="00467BC6">
      <w:pPr>
        <w:spacing w:line="360" w:lineRule="auto"/>
        <w:rPr>
          <w:rFonts w:ascii="宋体" w:hAnsi="宋体" w:cs="微软雅黑"/>
          <w:b/>
          <w:bCs/>
          <w:color w:val="1F497D"/>
          <w:kern w:val="1"/>
          <w:sz w:val="28"/>
          <w:szCs w:val="28"/>
        </w:rPr>
      </w:pPr>
    </w:p>
    <w:p w14:paraId="12F04DD5" w14:textId="77777777" w:rsidR="00467BC6" w:rsidRDefault="00467BC6">
      <w:pPr>
        <w:spacing w:line="360" w:lineRule="auto"/>
        <w:rPr>
          <w:rFonts w:ascii="宋体" w:hAnsi="宋体" w:cs="微软雅黑"/>
          <w:b/>
          <w:bCs/>
          <w:color w:val="1F497D"/>
          <w:kern w:val="1"/>
          <w:sz w:val="28"/>
          <w:szCs w:val="28"/>
        </w:rPr>
      </w:pPr>
    </w:p>
    <w:p w14:paraId="1EAA117A" w14:textId="77777777" w:rsidR="00467BC6" w:rsidRDefault="00467BC6">
      <w:pPr>
        <w:spacing w:line="360" w:lineRule="auto"/>
        <w:rPr>
          <w:rFonts w:ascii="宋体" w:hAnsi="宋体" w:cs="微软雅黑"/>
          <w:b/>
          <w:bCs/>
          <w:color w:val="1F497D"/>
          <w:kern w:val="1"/>
          <w:sz w:val="28"/>
          <w:szCs w:val="28"/>
        </w:rPr>
      </w:pPr>
    </w:p>
    <w:p w14:paraId="404C4C3D" w14:textId="77777777" w:rsidR="00467BC6" w:rsidRDefault="00467BC6">
      <w:pPr>
        <w:spacing w:line="360" w:lineRule="auto"/>
        <w:rPr>
          <w:rFonts w:ascii="宋体" w:hAnsi="宋体" w:cs="微软雅黑"/>
          <w:b/>
          <w:bCs/>
          <w:color w:val="1F497D"/>
          <w:kern w:val="1"/>
          <w:sz w:val="28"/>
          <w:szCs w:val="28"/>
        </w:rPr>
      </w:pPr>
    </w:p>
    <w:p w14:paraId="7D2A8A91" w14:textId="77777777" w:rsidR="00467BC6" w:rsidRDefault="00467BC6">
      <w:pPr>
        <w:spacing w:line="360" w:lineRule="auto"/>
        <w:rPr>
          <w:rFonts w:ascii="宋体" w:hAnsi="宋体" w:cs="微软雅黑"/>
          <w:b/>
          <w:bCs/>
          <w:color w:val="1F497D"/>
          <w:kern w:val="1"/>
          <w:sz w:val="28"/>
          <w:szCs w:val="28"/>
        </w:rPr>
      </w:pPr>
    </w:p>
    <w:p w14:paraId="11331764" w14:textId="77777777" w:rsidR="00467BC6" w:rsidRDefault="00467BC6">
      <w:pPr>
        <w:spacing w:line="360" w:lineRule="auto"/>
        <w:rPr>
          <w:rFonts w:ascii="宋体" w:hAnsi="宋体" w:cs="微软雅黑"/>
          <w:b/>
          <w:bCs/>
          <w:color w:val="1F497D"/>
          <w:kern w:val="1"/>
          <w:sz w:val="28"/>
          <w:szCs w:val="28"/>
        </w:rPr>
      </w:pPr>
    </w:p>
    <w:p w14:paraId="36DF917D" w14:textId="77777777" w:rsidR="00467BC6" w:rsidRDefault="00467BC6">
      <w:pPr>
        <w:spacing w:line="360" w:lineRule="auto"/>
        <w:rPr>
          <w:rFonts w:ascii="宋体" w:hAnsi="宋体" w:cs="微软雅黑"/>
          <w:b/>
          <w:bCs/>
          <w:color w:val="1F497D"/>
          <w:kern w:val="1"/>
          <w:sz w:val="28"/>
          <w:szCs w:val="28"/>
        </w:rPr>
      </w:pPr>
    </w:p>
    <w:p w14:paraId="18F8243E" w14:textId="77777777" w:rsidR="00467BC6" w:rsidRDefault="00467BC6">
      <w:pPr>
        <w:spacing w:line="360" w:lineRule="auto"/>
        <w:rPr>
          <w:rFonts w:ascii="宋体" w:hAnsi="宋体" w:cs="微软雅黑"/>
          <w:b/>
          <w:bCs/>
          <w:color w:val="1F497D"/>
          <w:kern w:val="1"/>
          <w:sz w:val="28"/>
          <w:szCs w:val="28"/>
        </w:rPr>
      </w:pPr>
    </w:p>
    <w:p w14:paraId="2514DA37" w14:textId="77777777" w:rsidR="00467BC6" w:rsidRDefault="00467BC6">
      <w:pPr>
        <w:spacing w:line="360" w:lineRule="auto"/>
        <w:rPr>
          <w:rFonts w:ascii="宋体" w:hAnsi="宋体" w:cs="微软雅黑"/>
          <w:b/>
          <w:bCs/>
          <w:color w:val="1F497D"/>
          <w:kern w:val="1"/>
          <w:sz w:val="28"/>
          <w:szCs w:val="28"/>
        </w:rPr>
      </w:pPr>
    </w:p>
    <w:p w14:paraId="35884103" w14:textId="77777777" w:rsidR="00467BC6" w:rsidRDefault="00467BC6">
      <w:pPr>
        <w:spacing w:line="360" w:lineRule="auto"/>
        <w:rPr>
          <w:rFonts w:ascii="宋体" w:hAnsi="宋体" w:cs="微软雅黑"/>
          <w:b/>
          <w:bCs/>
          <w:color w:val="1F497D"/>
          <w:kern w:val="1"/>
          <w:sz w:val="28"/>
          <w:szCs w:val="28"/>
        </w:rPr>
      </w:pPr>
    </w:p>
    <w:p w14:paraId="7CFEA4E3" w14:textId="5B253641" w:rsidR="00467BC6" w:rsidRPr="007E58F5" w:rsidRDefault="00E039E0">
      <w:pPr>
        <w:spacing w:line="360" w:lineRule="auto"/>
        <w:rPr>
          <w:rFonts w:ascii="宋体" w:hAnsi="宋体" w:cs="微软雅黑"/>
          <w:b/>
          <w:bCs/>
          <w:color w:val="1F497D"/>
          <w:kern w:val="1"/>
          <w:sz w:val="28"/>
          <w:szCs w:val="28"/>
        </w:rPr>
      </w:pPr>
      <w:r w:rsidRPr="007E58F5">
        <w:rPr>
          <w:rFonts w:ascii="宋体" w:hAnsi="宋体"/>
          <w:noProof/>
          <w:sz w:val="28"/>
          <w:szCs w:val="28"/>
        </w:rPr>
        <w:lastRenderedPageBreak/>
        <mc:AlternateContent>
          <mc:Choice Requires="wps">
            <w:drawing>
              <wp:anchor distT="0" distB="0" distL="114300" distR="114300" simplePos="0" relativeHeight="251735040" behindDoc="0" locked="0" layoutInCell="1" allowOverlap="1" wp14:anchorId="5E422587" wp14:editId="696BD851">
                <wp:simplePos x="0" y="0"/>
                <wp:positionH relativeFrom="margin">
                  <wp:posOffset>-38100</wp:posOffset>
                </wp:positionH>
                <wp:positionV relativeFrom="paragraph">
                  <wp:posOffset>386080</wp:posOffset>
                </wp:positionV>
                <wp:extent cx="5063490" cy="8192770"/>
                <wp:effectExtent l="0" t="0" r="22860" b="17780"/>
                <wp:wrapNone/>
                <wp:docPr id="18" name="矩形 259"/>
                <wp:cNvGraphicFramePr/>
                <a:graphic xmlns:a="http://schemas.openxmlformats.org/drawingml/2006/main">
                  <a:graphicData uri="http://schemas.microsoft.com/office/word/2010/wordprocessingShape">
                    <wps:wsp>
                      <wps:cNvSpPr/>
                      <wps:spPr>
                        <a:xfrm>
                          <a:off x="0" y="0"/>
                          <a:ext cx="5063490" cy="819277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10376C99" w14:textId="3E2BA0E4" w:rsidR="00A02EA3" w:rsidRDefault="00CB02FE">
                            <w:pPr>
                              <w:ind w:firstLine="420"/>
                              <w:rPr>
                                <w:sz w:val="32"/>
                                <w:szCs w:val="32"/>
                              </w:rPr>
                            </w:pPr>
                            <w:r>
                              <w:rPr>
                                <w:rFonts w:hint="eastAsia"/>
                                <w:sz w:val="32"/>
                                <w:szCs w:val="32"/>
                              </w:rPr>
                              <w:t>智能化脑波</w:t>
                            </w:r>
                            <w:r w:rsidR="0092511B">
                              <w:rPr>
                                <w:rFonts w:hint="eastAsia"/>
                                <w:sz w:val="32"/>
                                <w:szCs w:val="32"/>
                              </w:rPr>
                              <w:t>行业发展战略是由</w:t>
                            </w:r>
                            <w:r w:rsidR="0092511B">
                              <w:rPr>
                                <w:rFonts w:hint="eastAsia"/>
                                <w:b/>
                                <w:bCs/>
                                <w:sz w:val="32"/>
                                <w:szCs w:val="32"/>
                              </w:rPr>
                              <w:t>经营范围、增长向量、竞争优势和协同作用</w:t>
                            </w:r>
                            <w:r w:rsidR="0092511B">
                              <w:rPr>
                                <w:rFonts w:hint="eastAsia"/>
                                <w:sz w:val="32"/>
                                <w:szCs w:val="32"/>
                              </w:rPr>
                              <w:t>这四个要素构成的。其所产生的合力，成为</w:t>
                            </w:r>
                            <w:r w:rsidR="00E039E0">
                              <w:rPr>
                                <w:rFonts w:hint="eastAsia"/>
                                <w:sz w:val="32"/>
                                <w:szCs w:val="32"/>
                              </w:rPr>
                              <w:t>智能化脑波</w:t>
                            </w:r>
                            <w:r w:rsidR="0092511B">
                              <w:rPr>
                                <w:rFonts w:hint="eastAsia"/>
                                <w:sz w:val="32"/>
                                <w:szCs w:val="32"/>
                              </w:rPr>
                              <w:t>企业的</w:t>
                            </w:r>
                            <w:r w:rsidR="0092511B">
                              <w:rPr>
                                <w:rFonts w:hint="eastAsia"/>
                                <w:b/>
                                <w:bCs/>
                                <w:sz w:val="32"/>
                                <w:szCs w:val="32"/>
                              </w:rPr>
                              <w:t>“共同经营主线”</w:t>
                            </w:r>
                            <w:r w:rsidR="0092511B">
                              <w:rPr>
                                <w:rFonts w:hint="eastAsia"/>
                                <w:sz w:val="32"/>
                                <w:szCs w:val="32"/>
                              </w:rPr>
                              <w:t>。</w:t>
                            </w:r>
                            <w:r w:rsidR="00E039E0">
                              <w:rPr>
                                <w:rFonts w:hint="eastAsia"/>
                                <w:sz w:val="32"/>
                                <w:szCs w:val="32"/>
                              </w:rPr>
                              <w:t>智能化脑波企业</w:t>
                            </w:r>
                            <w:r w:rsidR="0092511B">
                              <w:rPr>
                                <w:rFonts w:hint="eastAsia"/>
                                <w:sz w:val="32"/>
                                <w:szCs w:val="32"/>
                              </w:rPr>
                              <w:t>战略管理是把企业的战略发展问题作为一个多因素和多层次的整体复杂系统来处理。既重视技术经济方面的环境因素，也重视可视化展现平台行业所属企业自身的内部结构条件以及文化、政治和法律等各方面的变化发展可能产生的各种影响，并且还把战略计划的制定、控制与实施结合为统一动态管理的过程。</w:t>
                            </w:r>
                          </w:p>
                          <w:tbl>
                            <w:tblPr>
                              <w:tblStyle w:val="a6"/>
                              <w:tblW w:w="0" w:type="auto"/>
                              <w:tblLook w:val="04A0" w:firstRow="1" w:lastRow="0" w:firstColumn="1" w:lastColumn="0" w:noHBand="0" w:noVBand="1"/>
                            </w:tblPr>
                            <w:tblGrid>
                              <w:gridCol w:w="1894"/>
                              <w:gridCol w:w="965"/>
                              <w:gridCol w:w="876"/>
                              <w:gridCol w:w="1190"/>
                              <w:gridCol w:w="1116"/>
                              <w:gridCol w:w="1636"/>
                            </w:tblGrid>
                            <w:tr w:rsidR="00A02EA3" w14:paraId="269E1469" w14:textId="77777777">
                              <w:tc>
                                <w:tcPr>
                                  <w:tcW w:w="1955" w:type="dxa"/>
                                </w:tcPr>
                                <w:p w14:paraId="394DD7F7" w14:textId="77777777" w:rsidR="00A02EA3" w:rsidRDefault="0092511B">
                                  <w:pPr>
                                    <w:rPr>
                                      <w:sz w:val="28"/>
                                      <w:szCs w:val="28"/>
                                    </w:rPr>
                                  </w:pPr>
                                  <w:r>
                                    <w:rPr>
                                      <w:rFonts w:hint="eastAsia"/>
                                      <w:sz w:val="28"/>
                                      <w:szCs w:val="28"/>
                                    </w:rPr>
                                    <w:t>尺度结果类型</w:t>
                                  </w:r>
                                </w:p>
                              </w:tc>
                              <w:tc>
                                <w:tcPr>
                                  <w:tcW w:w="986" w:type="dxa"/>
                                </w:tcPr>
                                <w:p w14:paraId="7A62E2E9" w14:textId="77777777" w:rsidR="00A02EA3" w:rsidRDefault="0092511B">
                                  <w:pPr>
                                    <w:rPr>
                                      <w:sz w:val="28"/>
                                      <w:szCs w:val="28"/>
                                    </w:rPr>
                                  </w:pPr>
                                  <w:r>
                                    <w:rPr>
                                      <w:rFonts w:hint="eastAsia"/>
                                      <w:sz w:val="28"/>
                                      <w:szCs w:val="28"/>
                                    </w:rPr>
                                    <w:t>稳定</w:t>
                                  </w:r>
                                </w:p>
                              </w:tc>
                              <w:tc>
                                <w:tcPr>
                                  <w:tcW w:w="893" w:type="dxa"/>
                                </w:tcPr>
                                <w:p w14:paraId="3EA81016" w14:textId="77777777" w:rsidR="00A02EA3" w:rsidRDefault="0092511B">
                                  <w:pPr>
                                    <w:rPr>
                                      <w:sz w:val="28"/>
                                      <w:szCs w:val="28"/>
                                    </w:rPr>
                                  </w:pPr>
                                  <w:r>
                                    <w:rPr>
                                      <w:rFonts w:hint="eastAsia"/>
                                      <w:sz w:val="28"/>
                                      <w:szCs w:val="28"/>
                                    </w:rPr>
                                    <w:t>反应</w:t>
                                  </w:r>
                                </w:p>
                              </w:tc>
                              <w:tc>
                                <w:tcPr>
                                  <w:tcW w:w="1221" w:type="dxa"/>
                                </w:tcPr>
                                <w:p w14:paraId="507DF72E" w14:textId="77777777" w:rsidR="00A02EA3" w:rsidRDefault="0092511B">
                                  <w:pPr>
                                    <w:rPr>
                                      <w:sz w:val="28"/>
                                      <w:szCs w:val="28"/>
                                    </w:rPr>
                                  </w:pPr>
                                  <w:r>
                                    <w:rPr>
                                      <w:rFonts w:hint="eastAsia"/>
                                      <w:sz w:val="28"/>
                                      <w:szCs w:val="28"/>
                                    </w:rPr>
                                    <w:t>先导</w:t>
                                  </w:r>
                                </w:p>
                              </w:tc>
                              <w:tc>
                                <w:tcPr>
                                  <w:tcW w:w="1143" w:type="dxa"/>
                                </w:tcPr>
                                <w:p w14:paraId="0B807BBA" w14:textId="77777777" w:rsidR="00A02EA3" w:rsidRDefault="0092511B">
                                  <w:pPr>
                                    <w:rPr>
                                      <w:sz w:val="28"/>
                                      <w:szCs w:val="28"/>
                                    </w:rPr>
                                  </w:pPr>
                                  <w:r>
                                    <w:rPr>
                                      <w:rFonts w:hint="eastAsia"/>
                                      <w:sz w:val="28"/>
                                      <w:szCs w:val="28"/>
                                    </w:rPr>
                                    <w:t>探索</w:t>
                                  </w:r>
                                </w:p>
                              </w:tc>
                              <w:tc>
                                <w:tcPr>
                                  <w:tcW w:w="1686" w:type="dxa"/>
                                </w:tcPr>
                                <w:p w14:paraId="5B174425" w14:textId="77777777" w:rsidR="00A02EA3" w:rsidRDefault="0092511B">
                                  <w:pPr>
                                    <w:rPr>
                                      <w:sz w:val="28"/>
                                      <w:szCs w:val="28"/>
                                    </w:rPr>
                                  </w:pPr>
                                  <w:r>
                                    <w:rPr>
                                      <w:rFonts w:hint="eastAsia"/>
                                      <w:sz w:val="28"/>
                                      <w:szCs w:val="28"/>
                                    </w:rPr>
                                    <w:t>创造</w:t>
                                  </w:r>
                                </w:p>
                              </w:tc>
                            </w:tr>
                            <w:tr w:rsidR="00A02EA3" w14:paraId="21BC3B7F" w14:textId="77777777">
                              <w:trPr>
                                <w:trHeight w:val="1138"/>
                              </w:trPr>
                              <w:tc>
                                <w:tcPr>
                                  <w:tcW w:w="1955" w:type="dxa"/>
                                </w:tcPr>
                                <w:p w14:paraId="1981D93D" w14:textId="77777777" w:rsidR="00A02EA3" w:rsidRDefault="0092511B">
                                  <w:pPr>
                                    <w:rPr>
                                      <w:sz w:val="28"/>
                                      <w:szCs w:val="28"/>
                                    </w:rPr>
                                  </w:pPr>
                                  <w:r>
                                    <w:rPr>
                                      <w:rFonts w:hint="eastAsia"/>
                                      <w:sz w:val="28"/>
                                      <w:szCs w:val="28"/>
                                    </w:rPr>
                                    <w:t>预测不可能性</w:t>
                                  </w:r>
                                </w:p>
                              </w:tc>
                              <w:tc>
                                <w:tcPr>
                                  <w:tcW w:w="5929" w:type="dxa"/>
                                  <w:gridSpan w:val="5"/>
                                </w:tcPr>
                                <w:p w14:paraId="2577AB84" w14:textId="77777777" w:rsidR="00A02EA3" w:rsidRDefault="0092511B">
                                  <w:pPr>
                                    <w:rPr>
                                      <w:sz w:val="28"/>
                                      <w:szCs w:val="28"/>
                                    </w:rPr>
                                  </w:pPr>
                                  <w:r>
                                    <w:rPr>
                                      <w:rFonts w:hint="eastAsia"/>
                                      <w:sz w:val="28"/>
                                      <w:szCs w:val="28"/>
                                    </w:rPr>
                                    <w:t>小</w:t>
                                  </w:r>
                                  <w:r>
                                    <w:rPr>
                                      <w:rFonts w:hint="eastAsia"/>
                                      <w:sz w:val="28"/>
                                      <w:szCs w:val="28"/>
                                    </w:rPr>
                                    <w:t xml:space="preserve">  </w:t>
                                  </w:r>
                                  <w:r>
                                    <w:rPr>
                                      <w:rFonts w:hint="eastAsia"/>
                                      <w:sz w:val="28"/>
                                      <w:szCs w:val="28"/>
                                    </w:rPr>
                                    <w:t>大</w:t>
                                  </w:r>
                                </w:p>
                                <w:p w14:paraId="7AFB9CD3" w14:textId="77777777" w:rsidR="00A02EA3" w:rsidRDefault="00A02EA3">
                                  <w:pPr>
                                    <w:rPr>
                                      <w:sz w:val="28"/>
                                      <w:szCs w:val="28"/>
                                    </w:rPr>
                                  </w:pPr>
                                </w:p>
                              </w:tc>
                            </w:tr>
                            <w:tr w:rsidR="00A02EA3" w14:paraId="48476417" w14:textId="77777777">
                              <w:trPr>
                                <w:trHeight w:val="1050"/>
                              </w:trPr>
                              <w:tc>
                                <w:tcPr>
                                  <w:tcW w:w="1955" w:type="dxa"/>
                                </w:tcPr>
                                <w:p w14:paraId="4D433FE4" w14:textId="77777777" w:rsidR="00A02EA3" w:rsidRDefault="0092511B">
                                  <w:pPr>
                                    <w:rPr>
                                      <w:sz w:val="28"/>
                                      <w:szCs w:val="28"/>
                                    </w:rPr>
                                  </w:pPr>
                                  <w:r>
                                    <w:rPr>
                                      <w:rFonts w:hint="eastAsia"/>
                                      <w:sz w:val="28"/>
                                      <w:szCs w:val="28"/>
                                    </w:rPr>
                                    <w:t>结合强度</w:t>
                                  </w:r>
                                </w:p>
                              </w:tc>
                              <w:tc>
                                <w:tcPr>
                                  <w:tcW w:w="5929" w:type="dxa"/>
                                  <w:gridSpan w:val="5"/>
                                </w:tcPr>
                                <w:p w14:paraId="27F6F5FB" w14:textId="77777777" w:rsidR="00A02EA3" w:rsidRDefault="0092511B">
                                  <w:pPr>
                                    <w:rPr>
                                      <w:sz w:val="28"/>
                                      <w:szCs w:val="28"/>
                                    </w:rPr>
                                  </w:pPr>
                                  <w:r>
                                    <w:rPr>
                                      <w:rFonts w:hint="eastAsia"/>
                                      <w:sz w:val="28"/>
                                      <w:szCs w:val="28"/>
                                    </w:rPr>
                                    <w:t>弱</w:t>
                                  </w:r>
                                  <w:r>
                                    <w:rPr>
                                      <w:rFonts w:hint="eastAsia"/>
                                      <w:sz w:val="28"/>
                                      <w:szCs w:val="28"/>
                                    </w:rPr>
                                    <w:t xml:space="preserve">  </w:t>
                                  </w:r>
                                  <w:r>
                                    <w:rPr>
                                      <w:rFonts w:hint="eastAsia"/>
                                      <w:sz w:val="28"/>
                                      <w:szCs w:val="28"/>
                                    </w:rPr>
                                    <w:t>强</w:t>
                                  </w:r>
                                </w:p>
                              </w:tc>
                            </w:tr>
                            <w:tr w:rsidR="00A02EA3" w14:paraId="5CFDEDDB" w14:textId="77777777">
                              <w:trPr>
                                <w:trHeight w:val="894"/>
                              </w:trPr>
                              <w:tc>
                                <w:tcPr>
                                  <w:tcW w:w="1955" w:type="dxa"/>
                                </w:tcPr>
                                <w:p w14:paraId="75D7B240" w14:textId="77777777" w:rsidR="00A02EA3" w:rsidRDefault="0092511B">
                                  <w:pPr>
                                    <w:rPr>
                                      <w:sz w:val="28"/>
                                      <w:szCs w:val="28"/>
                                    </w:rPr>
                                  </w:pPr>
                                  <w:r>
                                    <w:rPr>
                                      <w:rFonts w:hint="eastAsia"/>
                                      <w:sz w:val="28"/>
                                      <w:szCs w:val="28"/>
                                    </w:rPr>
                                    <w:t>速度</w:t>
                                  </w:r>
                                </w:p>
                              </w:tc>
                              <w:tc>
                                <w:tcPr>
                                  <w:tcW w:w="5929" w:type="dxa"/>
                                  <w:gridSpan w:val="5"/>
                                </w:tcPr>
                                <w:p w14:paraId="6EDE30AA" w14:textId="77777777" w:rsidR="00A02EA3" w:rsidRDefault="0092511B">
                                  <w:pPr>
                                    <w:rPr>
                                      <w:sz w:val="28"/>
                                      <w:szCs w:val="28"/>
                                    </w:rPr>
                                  </w:pPr>
                                  <w:r>
                                    <w:rPr>
                                      <w:rFonts w:hint="eastAsia"/>
                                      <w:sz w:val="28"/>
                                      <w:szCs w:val="28"/>
                                    </w:rPr>
                                    <w:t>慢</w:t>
                                  </w:r>
                                  <w:r>
                                    <w:rPr>
                                      <w:rFonts w:hint="eastAsia"/>
                                      <w:sz w:val="28"/>
                                      <w:szCs w:val="28"/>
                                    </w:rPr>
                                    <w:t xml:space="preserve">  </w:t>
                                  </w:r>
                                  <w:r>
                                    <w:rPr>
                                      <w:rFonts w:hint="eastAsia"/>
                                      <w:sz w:val="28"/>
                                      <w:szCs w:val="28"/>
                                    </w:rPr>
                                    <w:t>快</w:t>
                                  </w:r>
                                </w:p>
                              </w:tc>
                            </w:tr>
                            <w:tr w:rsidR="00A02EA3" w14:paraId="713B28BD" w14:textId="77777777">
                              <w:trPr>
                                <w:trHeight w:val="2596"/>
                              </w:trPr>
                              <w:tc>
                                <w:tcPr>
                                  <w:tcW w:w="1955" w:type="dxa"/>
                                </w:tcPr>
                                <w:p w14:paraId="149ACD64" w14:textId="3712C2BB" w:rsidR="00A02EA3" w:rsidRDefault="00E039E0">
                                  <w:pPr>
                                    <w:rPr>
                                      <w:sz w:val="28"/>
                                      <w:szCs w:val="28"/>
                                    </w:rPr>
                                  </w:pPr>
                                  <w:r>
                                    <w:rPr>
                                      <w:rFonts w:hint="eastAsia"/>
                                      <w:sz w:val="28"/>
                                      <w:szCs w:val="28"/>
                                    </w:rPr>
                                    <w:t>智能化脑波</w:t>
                                  </w:r>
                                  <w:r w:rsidR="0092511B">
                                    <w:rPr>
                                      <w:rFonts w:hint="eastAsia"/>
                                      <w:sz w:val="28"/>
                                      <w:szCs w:val="28"/>
                                    </w:rPr>
                                    <w:t>行业特性</w:t>
                                  </w:r>
                                </w:p>
                              </w:tc>
                              <w:tc>
                                <w:tcPr>
                                  <w:tcW w:w="986" w:type="dxa"/>
                                </w:tcPr>
                                <w:p w14:paraId="11C63F36" w14:textId="77777777" w:rsidR="00A02EA3" w:rsidRDefault="0092511B">
                                  <w:pPr>
                                    <w:rPr>
                                      <w:sz w:val="28"/>
                                      <w:szCs w:val="28"/>
                                    </w:rPr>
                                  </w:pPr>
                                  <w:r>
                                    <w:rPr>
                                      <w:rFonts w:hint="eastAsia"/>
                                      <w:sz w:val="28"/>
                                      <w:szCs w:val="28"/>
                                    </w:rPr>
                                    <w:t>现有能力可应付</w:t>
                                  </w:r>
                                </w:p>
                              </w:tc>
                              <w:tc>
                                <w:tcPr>
                                  <w:tcW w:w="893" w:type="dxa"/>
                                </w:tcPr>
                                <w:p w14:paraId="7D73B1D6" w14:textId="77777777" w:rsidR="00A02EA3" w:rsidRDefault="0092511B">
                                  <w:pPr>
                                    <w:rPr>
                                      <w:sz w:val="28"/>
                                      <w:szCs w:val="28"/>
                                    </w:rPr>
                                  </w:pPr>
                                  <w:r>
                                    <w:rPr>
                                      <w:rFonts w:hint="eastAsia"/>
                                      <w:sz w:val="28"/>
                                      <w:szCs w:val="28"/>
                                    </w:rPr>
                                    <w:t>需要调整现有能力</w:t>
                                  </w:r>
                                </w:p>
                              </w:tc>
                              <w:tc>
                                <w:tcPr>
                                  <w:tcW w:w="1221" w:type="dxa"/>
                                </w:tcPr>
                                <w:p w14:paraId="5A7A59EC" w14:textId="77777777" w:rsidR="00A02EA3" w:rsidRDefault="0092511B">
                                  <w:pPr>
                                    <w:rPr>
                                      <w:sz w:val="28"/>
                                      <w:szCs w:val="28"/>
                                    </w:rPr>
                                  </w:pPr>
                                  <w:r>
                                    <w:rPr>
                                      <w:rFonts w:hint="eastAsia"/>
                                      <w:sz w:val="28"/>
                                      <w:szCs w:val="28"/>
                                    </w:rPr>
                                    <w:t>需扩大现有能力</w:t>
                                  </w:r>
                                </w:p>
                              </w:tc>
                              <w:tc>
                                <w:tcPr>
                                  <w:tcW w:w="1143" w:type="dxa"/>
                                </w:tcPr>
                                <w:p w14:paraId="22D8A441" w14:textId="77777777" w:rsidR="00A02EA3" w:rsidRDefault="0092511B">
                                  <w:pPr>
                                    <w:rPr>
                                      <w:sz w:val="28"/>
                                      <w:szCs w:val="28"/>
                                    </w:rPr>
                                  </w:pPr>
                                  <w:r>
                                    <w:rPr>
                                      <w:rFonts w:hint="eastAsia"/>
                                      <w:sz w:val="28"/>
                                      <w:szCs w:val="28"/>
                                    </w:rPr>
                                    <w:t>需更新能力</w:t>
                                  </w:r>
                                </w:p>
                              </w:tc>
                              <w:tc>
                                <w:tcPr>
                                  <w:tcW w:w="1686" w:type="dxa"/>
                                </w:tcPr>
                                <w:p w14:paraId="6C220C34" w14:textId="77777777" w:rsidR="00A02EA3" w:rsidRDefault="0092511B">
                                  <w:pPr>
                                    <w:rPr>
                                      <w:sz w:val="28"/>
                                      <w:szCs w:val="28"/>
                                    </w:rPr>
                                  </w:pPr>
                                  <w:r>
                                    <w:rPr>
                                      <w:rFonts w:hint="eastAsia"/>
                                      <w:sz w:val="28"/>
                                      <w:szCs w:val="28"/>
                                    </w:rPr>
                                    <w:t>需开发</w:t>
                                  </w:r>
                                  <w:proofErr w:type="gramStart"/>
                                  <w:r>
                                    <w:rPr>
                                      <w:rFonts w:hint="eastAsia"/>
                                      <w:sz w:val="28"/>
                                      <w:szCs w:val="28"/>
                                    </w:rPr>
                                    <w:t>新能力</w:t>
                                  </w:r>
                                  <w:proofErr w:type="gramEnd"/>
                                </w:p>
                              </w:tc>
                            </w:tr>
                          </w:tbl>
                          <w:p w14:paraId="0596D2A0" w14:textId="77777777" w:rsidR="00A02EA3" w:rsidRDefault="00A02EA3">
                            <w:pPr>
                              <w:ind w:firstLine="420"/>
                              <w:rPr>
                                <w:sz w:val="32"/>
                                <w:szCs w:val="32"/>
                              </w:rPr>
                            </w:pPr>
                          </w:p>
                          <w:p w14:paraId="061AF043" w14:textId="77777777" w:rsidR="00A02EA3" w:rsidRDefault="00A02EA3">
                            <w:pPr>
                              <w:jc w:val="center"/>
                              <w:rPr>
                                <w:color w:val="17365D"/>
                                <w:sz w:val="28"/>
                                <w:szCs w:val="36"/>
                              </w:rPr>
                            </w:pPr>
                          </w:p>
                        </w:txbxContent>
                      </wps:txbx>
                      <wps:bodyPr vert="horz" wrap="square" anchor="t" upright="1"/>
                    </wps:wsp>
                  </a:graphicData>
                </a:graphic>
              </wp:anchor>
            </w:drawing>
          </mc:Choice>
          <mc:Fallback>
            <w:pict>
              <v:rect w14:anchorId="5E422587" id="_x0000_s1046" style="position:absolute;left:0;text-align:left;margin-left:-3pt;margin-top:30.4pt;width:398.7pt;height:645.1pt;z-index:251735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" strokecolor="#d9d9d9">
                <v:textbox>
                  <w:txbxContent>
                    <w:p w14:paraId="10376C99" w14:textId="3E2BA0E4" w:rsidR="00A02EA3" w:rsidRDefault="00CB02FE">
                      <w:pPr>
                        <w:ind w:firstLine="420"/>
                        <w:rPr>
                          <w:sz w:val="32"/>
                          <w:szCs w:val="32"/>
                        </w:rPr>
                      </w:pPr>
                      <w:r>
                        <w:rPr>
                          <w:rFonts w:hint="eastAsia"/>
                          <w:sz w:val="32"/>
                          <w:szCs w:val="32"/>
                        </w:rPr>
                        <w:t>智能化脑波</w:t>
                      </w:r>
                      <w:r w:rsidR="0092511B">
                        <w:rPr>
                          <w:rFonts w:hint="eastAsia"/>
                          <w:sz w:val="32"/>
                          <w:szCs w:val="32"/>
                        </w:rPr>
                        <w:t>行业发展战略是由</w:t>
                      </w:r>
                      <w:r w:rsidR="0092511B">
                        <w:rPr>
                          <w:rFonts w:hint="eastAsia"/>
                          <w:b/>
                          <w:bCs/>
                          <w:sz w:val="32"/>
                          <w:szCs w:val="32"/>
                        </w:rPr>
                        <w:t>经营范围、增长向量、竞争优势和协同作用</w:t>
                      </w:r>
                      <w:r w:rsidR="0092511B">
                        <w:rPr>
                          <w:rFonts w:hint="eastAsia"/>
                          <w:sz w:val="32"/>
                          <w:szCs w:val="32"/>
                        </w:rPr>
                        <w:t>这四个要素构成的。其所产生的合力，成为</w:t>
                      </w:r>
                      <w:r w:rsidR="00E039E0">
                        <w:rPr>
                          <w:rFonts w:hint="eastAsia"/>
                          <w:sz w:val="32"/>
                          <w:szCs w:val="32"/>
                        </w:rPr>
                        <w:t>智能化脑波</w:t>
                      </w:r>
                      <w:r w:rsidR="0092511B">
                        <w:rPr>
                          <w:rFonts w:hint="eastAsia"/>
                          <w:sz w:val="32"/>
                          <w:szCs w:val="32"/>
                        </w:rPr>
                        <w:t>企业的</w:t>
                      </w:r>
                      <w:r w:rsidR="0092511B">
                        <w:rPr>
                          <w:rFonts w:hint="eastAsia"/>
                          <w:b/>
                          <w:bCs/>
                          <w:sz w:val="32"/>
                          <w:szCs w:val="32"/>
                        </w:rPr>
                        <w:t>“共同经营主线”</w:t>
                      </w:r>
                      <w:r w:rsidR="0092511B">
                        <w:rPr>
                          <w:rFonts w:hint="eastAsia"/>
                          <w:sz w:val="32"/>
                          <w:szCs w:val="32"/>
                        </w:rPr>
                        <w:t>。</w:t>
                      </w:r>
                      <w:r w:rsidR="00E039E0">
                        <w:rPr>
                          <w:rFonts w:hint="eastAsia"/>
                          <w:sz w:val="32"/>
                          <w:szCs w:val="32"/>
                        </w:rPr>
                        <w:t>智能化脑波企业</w:t>
                      </w:r>
                      <w:r w:rsidR="0092511B">
                        <w:rPr>
                          <w:rFonts w:hint="eastAsia"/>
                          <w:sz w:val="32"/>
                          <w:szCs w:val="32"/>
                        </w:rPr>
                        <w:t>战略管理是把企业的战略发展问题作为一个多因素和多层次的整体复杂系统来处理。既重视技术经济方面的环境因素，也重视可视化展现平台行业所属企业自身的内部结构条件以及文化、政治和法律等各方面的变化发展可能产生的各种影响，并且还把战略计划的制定、控制与实施结合为统一动态管理的过程。</w:t>
                      </w:r>
                    </w:p>
                    <w:tbl>
                      <w:tblPr>
                        <w:tblStyle w:val="a6"/>
                        <w:tblW w:w="0" w:type="auto"/>
                        <w:tblLook w:val="04A0" w:firstRow="1" w:lastRow="0" w:firstColumn="1" w:lastColumn="0" w:noHBand="0" w:noVBand="1"/>
                      </w:tblPr>
                      <w:tblGrid>
                        <w:gridCol w:w="1894"/>
                        <w:gridCol w:w="965"/>
                        <w:gridCol w:w="876"/>
                        <w:gridCol w:w="1190"/>
                        <w:gridCol w:w="1116"/>
                        <w:gridCol w:w="1636"/>
                      </w:tblGrid>
                      <w:tr w:rsidR="00A02EA3" w14:paraId="269E1469" w14:textId="77777777">
                        <w:tc>
                          <w:tcPr>
                            <w:tcW w:w="1955" w:type="dxa"/>
                          </w:tcPr>
                          <w:p w14:paraId="394DD7F7" w14:textId="77777777" w:rsidR="00A02EA3" w:rsidRDefault="0092511B">
                            <w:pPr>
                              <w:rPr>
                                <w:sz w:val="28"/>
                                <w:szCs w:val="28"/>
                              </w:rPr>
                            </w:pPr>
                            <w:r>
                              <w:rPr>
                                <w:rFonts w:hint="eastAsia"/>
                                <w:sz w:val="28"/>
                                <w:szCs w:val="28"/>
                              </w:rPr>
                              <w:t>尺度结果类型</w:t>
                            </w:r>
                          </w:p>
                        </w:tc>
                        <w:tc>
                          <w:tcPr>
                            <w:tcW w:w="986" w:type="dxa"/>
                          </w:tcPr>
                          <w:p w14:paraId="7A62E2E9" w14:textId="77777777" w:rsidR="00A02EA3" w:rsidRDefault="0092511B">
                            <w:pPr>
                              <w:rPr>
                                <w:sz w:val="28"/>
                                <w:szCs w:val="28"/>
                              </w:rPr>
                            </w:pPr>
                            <w:r>
                              <w:rPr>
                                <w:rFonts w:hint="eastAsia"/>
                                <w:sz w:val="28"/>
                                <w:szCs w:val="28"/>
                              </w:rPr>
                              <w:t>稳定</w:t>
                            </w:r>
                          </w:p>
                        </w:tc>
                        <w:tc>
                          <w:tcPr>
                            <w:tcW w:w="893" w:type="dxa"/>
                          </w:tcPr>
                          <w:p w14:paraId="3EA81016" w14:textId="77777777" w:rsidR="00A02EA3" w:rsidRDefault="0092511B">
                            <w:pPr>
                              <w:rPr>
                                <w:sz w:val="28"/>
                                <w:szCs w:val="28"/>
                              </w:rPr>
                            </w:pPr>
                            <w:r>
                              <w:rPr>
                                <w:rFonts w:hint="eastAsia"/>
                                <w:sz w:val="28"/>
                                <w:szCs w:val="28"/>
                              </w:rPr>
                              <w:t>反应</w:t>
                            </w:r>
                          </w:p>
                        </w:tc>
                        <w:tc>
                          <w:tcPr>
                            <w:tcW w:w="1221" w:type="dxa"/>
                          </w:tcPr>
                          <w:p w14:paraId="507DF72E" w14:textId="77777777" w:rsidR="00A02EA3" w:rsidRDefault="0092511B">
                            <w:pPr>
                              <w:rPr>
                                <w:sz w:val="28"/>
                                <w:szCs w:val="28"/>
                              </w:rPr>
                            </w:pPr>
                            <w:r>
                              <w:rPr>
                                <w:rFonts w:hint="eastAsia"/>
                                <w:sz w:val="28"/>
                                <w:szCs w:val="28"/>
                              </w:rPr>
                              <w:t>先导</w:t>
                            </w:r>
                          </w:p>
                        </w:tc>
                        <w:tc>
                          <w:tcPr>
                            <w:tcW w:w="1143" w:type="dxa"/>
                          </w:tcPr>
                          <w:p w14:paraId="0B807BBA" w14:textId="77777777" w:rsidR="00A02EA3" w:rsidRDefault="0092511B">
                            <w:pPr>
                              <w:rPr>
                                <w:sz w:val="28"/>
                                <w:szCs w:val="28"/>
                              </w:rPr>
                            </w:pPr>
                            <w:r>
                              <w:rPr>
                                <w:rFonts w:hint="eastAsia"/>
                                <w:sz w:val="28"/>
                                <w:szCs w:val="28"/>
                              </w:rPr>
                              <w:t>探索</w:t>
                            </w:r>
                          </w:p>
                        </w:tc>
                        <w:tc>
                          <w:tcPr>
                            <w:tcW w:w="1686" w:type="dxa"/>
                          </w:tcPr>
                          <w:p w14:paraId="5B174425" w14:textId="77777777" w:rsidR="00A02EA3" w:rsidRDefault="0092511B">
                            <w:pPr>
                              <w:rPr>
                                <w:sz w:val="28"/>
                                <w:szCs w:val="28"/>
                              </w:rPr>
                            </w:pPr>
                            <w:r>
                              <w:rPr>
                                <w:rFonts w:hint="eastAsia"/>
                                <w:sz w:val="28"/>
                                <w:szCs w:val="28"/>
                              </w:rPr>
                              <w:t>创造</w:t>
                            </w:r>
                          </w:p>
                        </w:tc>
                      </w:tr>
                      <w:tr w:rsidR="00A02EA3" w14:paraId="21BC3B7F" w14:textId="77777777">
                        <w:trPr>
                          <w:trHeight w:val="1138"/>
                        </w:trPr>
                        <w:tc>
                          <w:tcPr>
                            <w:tcW w:w="1955" w:type="dxa"/>
                          </w:tcPr>
                          <w:p w14:paraId="1981D93D" w14:textId="77777777" w:rsidR="00A02EA3" w:rsidRDefault="0092511B">
                            <w:pPr>
                              <w:rPr>
                                <w:sz w:val="28"/>
                                <w:szCs w:val="28"/>
                              </w:rPr>
                            </w:pPr>
                            <w:r>
                              <w:rPr>
                                <w:rFonts w:hint="eastAsia"/>
                                <w:sz w:val="28"/>
                                <w:szCs w:val="28"/>
                              </w:rPr>
                              <w:t>预测不可能性</w:t>
                            </w:r>
                          </w:p>
                        </w:tc>
                        <w:tc>
                          <w:tcPr>
                            <w:tcW w:w="5929" w:type="dxa"/>
                            <w:gridSpan w:val="5"/>
                          </w:tcPr>
                          <w:p w14:paraId="2577AB84" w14:textId="77777777" w:rsidR="00A02EA3" w:rsidRDefault="0092511B">
                            <w:pPr>
                              <w:rPr>
                                <w:sz w:val="28"/>
                                <w:szCs w:val="28"/>
                              </w:rPr>
                            </w:pPr>
                            <w:r>
                              <w:rPr>
                                <w:rFonts w:hint="eastAsia"/>
                                <w:sz w:val="28"/>
                                <w:szCs w:val="28"/>
                              </w:rPr>
                              <w:t>小</w:t>
                            </w:r>
                            <w:r>
                              <w:rPr>
                                <w:rFonts w:hint="eastAsia"/>
                                <w:sz w:val="28"/>
                                <w:szCs w:val="28"/>
                              </w:rPr>
                              <w:t xml:space="preserve">  </w:t>
                            </w:r>
                            <w:r>
                              <w:rPr>
                                <w:rFonts w:hint="eastAsia"/>
                                <w:sz w:val="28"/>
                                <w:szCs w:val="28"/>
                              </w:rPr>
                              <w:t>大</w:t>
                            </w:r>
                          </w:p>
                          <w:p w14:paraId="7AFB9CD3" w14:textId="77777777" w:rsidR="00A02EA3" w:rsidRDefault="00A02EA3">
                            <w:pPr>
                              <w:rPr>
                                <w:sz w:val="28"/>
                                <w:szCs w:val="28"/>
                              </w:rPr>
                            </w:pPr>
                          </w:p>
                        </w:tc>
                      </w:tr>
                      <w:tr w:rsidR="00A02EA3" w14:paraId="48476417" w14:textId="77777777">
                        <w:trPr>
                          <w:trHeight w:val="1050"/>
                        </w:trPr>
                        <w:tc>
                          <w:tcPr>
                            <w:tcW w:w="1955" w:type="dxa"/>
                          </w:tcPr>
                          <w:p w14:paraId="4D433FE4" w14:textId="77777777" w:rsidR="00A02EA3" w:rsidRDefault="0092511B">
                            <w:pPr>
                              <w:rPr>
                                <w:sz w:val="28"/>
                                <w:szCs w:val="28"/>
                              </w:rPr>
                            </w:pPr>
                            <w:r>
                              <w:rPr>
                                <w:rFonts w:hint="eastAsia"/>
                                <w:sz w:val="28"/>
                                <w:szCs w:val="28"/>
                              </w:rPr>
                              <w:t>结合强度</w:t>
                            </w:r>
                          </w:p>
                        </w:tc>
                        <w:tc>
                          <w:tcPr>
                            <w:tcW w:w="5929" w:type="dxa"/>
                            <w:gridSpan w:val="5"/>
                          </w:tcPr>
                          <w:p w14:paraId="27F6F5FB" w14:textId="77777777" w:rsidR="00A02EA3" w:rsidRDefault="0092511B">
                            <w:pPr>
                              <w:rPr>
                                <w:sz w:val="28"/>
                                <w:szCs w:val="28"/>
                              </w:rPr>
                            </w:pPr>
                            <w:r>
                              <w:rPr>
                                <w:rFonts w:hint="eastAsia"/>
                                <w:sz w:val="28"/>
                                <w:szCs w:val="28"/>
                              </w:rPr>
                              <w:t>弱</w:t>
                            </w:r>
                            <w:r>
                              <w:rPr>
                                <w:rFonts w:hint="eastAsia"/>
                                <w:sz w:val="28"/>
                                <w:szCs w:val="28"/>
                              </w:rPr>
                              <w:t xml:space="preserve">  </w:t>
                            </w:r>
                            <w:r>
                              <w:rPr>
                                <w:rFonts w:hint="eastAsia"/>
                                <w:sz w:val="28"/>
                                <w:szCs w:val="28"/>
                              </w:rPr>
                              <w:t>强</w:t>
                            </w:r>
                          </w:p>
                        </w:tc>
                      </w:tr>
                      <w:tr w:rsidR="00A02EA3" w14:paraId="5CFDEDDB" w14:textId="77777777">
                        <w:trPr>
                          <w:trHeight w:val="894"/>
                        </w:trPr>
                        <w:tc>
                          <w:tcPr>
                            <w:tcW w:w="1955" w:type="dxa"/>
                          </w:tcPr>
                          <w:p w14:paraId="75D7B240" w14:textId="77777777" w:rsidR="00A02EA3" w:rsidRDefault="0092511B">
                            <w:pPr>
                              <w:rPr>
                                <w:sz w:val="28"/>
                                <w:szCs w:val="28"/>
                              </w:rPr>
                            </w:pPr>
                            <w:r>
                              <w:rPr>
                                <w:rFonts w:hint="eastAsia"/>
                                <w:sz w:val="28"/>
                                <w:szCs w:val="28"/>
                              </w:rPr>
                              <w:t>速度</w:t>
                            </w:r>
                          </w:p>
                        </w:tc>
                        <w:tc>
                          <w:tcPr>
                            <w:tcW w:w="5929" w:type="dxa"/>
                            <w:gridSpan w:val="5"/>
                          </w:tcPr>
                          <w:p w14:paraId="6EDE30AA" w14:textId="77777777" w:rsidR="00A02EA3" w:rsidRDefault="0092511B">
                            <w:pPr>
                              <w:rPr>
                                <w:sz w:val="28"/>
                                <w:szCs w:val="28"/>
                              </w:rPr>
                            </w:pPr>
                            <w:r>
                              <w:rPr>
                                <w:rFonts w:hint="eastAsia"/>
                                <w:sz w:val="28"/>
                                <w:szCs w:val="28"/>
                              </w:rPr>
                              <w:t>慢</w:t>
                            </w:r>
                            <w:r>
                              <w:rPr>
                                <w:rFonts w:hint="eastAsia"/>
                                <w:sz w:val="28"/>
                                <w:szCs w:val="28"/>
                              </w:rPr>
                              <w:t xml:space="preserve">  </w:t>
                            </w:r>
                            <w:r>
                              <w:rPr>
                                <w:rFonts w:hint="eastAsia"/>
                                <w:sz w:val="28"/>
                                <w:szCs w:val="28"/>
                              </w:rPr>
                              <w:t>快</w:t>
                            </w:r>
                          </w:p>
                        </w:tc>
                      </w:tr>
                      <w:tr w:rsidR="00A02EA3" w14:paraId="713B28BD" w14:textId="77777777">
                        <w:trPr>
                          <w:trHeight w:val="2596"/>
                        </w:trPr>
                        <w:tc>
                          <w:tcPr>
                            <w:tcW w:w="1955" w:type="dxa"/>
                          </w:tcPr>
                          <w:p w14:paraId="149ACD64" w14:textId="3712C2BB" w:rsidR="00A02EA3" w:rsidRDefault="00E039E0">
                            <w:pPr>
                              <w:rPr>
                                <w:sz w:val="28"/>
                                <w:szCs w:val="28"/>
                              </w:rPr>
                            </w:pPr>
                            <w:r>
                              <w:rPr>
                                <w:rFonts w:hint="eastAsia"/>
                                <w:sz w:val="28"/>
                                <w:szCs w:val="28"/>
                              </w:rPr>
                              <w:t>智能化脑波</w:t>
                            </w:r>
                            <w:r w:rsidR="0092511B">
                              <w:rPr>
                                <w:rFonts w:hint="eastAsia"/>
                                <w:sz w:val="28"/>
                                <w:szCs w:val="28"/>
                              </w:rPr>
                              <w:t>行业特性</w:t>
                            </w:r>
                          </w:p>
                        </w:tc>
                        <w:tc>
                          <w:tcPr>
                            <w:tcW w:w="986" w:type="dxa"/>
                          </w:tcPr>
                          <w:p w14:paraId="11C63F36" w14:textId="77777777" w:rsidR="00A02EA3" w:rsidRDefault="0092511B">
                            <w:pPr>
                              <w:rPr>
                                <w:sz w:val="28"/>
                                <w:szCs w:val="28"/>
                              </w:rPr>
                            </w:pPr>
                            <w:r>
                              <w:rPr>
                                <w:rFonts w:hint="eastAsia"/>
                                <w:sz w:val="28"/>
                                <w:szCs w:val="28"/>
                              </w:rPr>
                              <w:t>现有能力可应付</w:t>
                            </w:r>
                          </w:p>
                        </w:tc>
                        <w:tc>
                          <w:tcPr>
                            <w:tcW w:w="893" w:type="dxa"/>
                          </w:tcPr>
                          <w:p w14:paraId="7D73B1D6" w14:textId="77777777" w:rsidR="00A02EA3" w:rsidRDefault="0092511B">
                            <w:pPr>
                              <w:rPr>
                                <w:sz w:val="28"/>
                                <w:szCs w:val="28"/>
                              </w:rPr>
                            </w:pPr>
                            <w:r>
                              <w:rPr>
                                <w:rFonts w:hint="eastAsia"/>
                                <w:sz w:val="28"/>
                                <w:szCs w:val="28"/>
                              </w:rPr>
                              <w:t>需要调整现有能力</w:t>
                            </w:r>
                          </w:p>
                        </w:tc>
                        <w:tc>
                          <w:tcPr>
                            <w:tcW w:w="1221" w:type="dxa"/>
                          </w:tcPr>
                          <w:p w14:paraId="5A7A59EC" w14:textId="77777777" w:rsidR="00A02EA3" w:rsidRDefault="0092511B">
                            <w:pPr>
                              <w:rPr>
                                <w:sz w:val="28"/>
                                <w:szCs w:val="28"/>
                              </w:rPr>
                            </w:pPr>
                            <w:r>
                              <w:rPr>
                                <w:rFonts w:hint="eastAsia"/>
                                <w:sz w:val="28"/>
                                <w:szCs w:val="28"/>
                              </w:rPr>
                              <w:t>需扩大现有能力</w:t>
                            </w:r>
                          </w:p>
                        </w:tc>
                        <w:tc>
                          <w:tcPr>
                            <w:tcW w:w="1143" w:type="dxa"/>
                          </w:tcPr>
                          <w:p w14:paraId="22D8A441" w14:textId="77777777" w:rsidR="00A02EA3" w:rsidRDefault="0092511B">
                            <w:pPr>
                              <w:rPr>
                                <w:sz w:val="28"/>
                                <w:szCs w:val="28"/>
                              </w:rPr>
                            </w:pPr>
                            <w:r>
                              <w:rPr>
                                <w:rFonts w:hint="eastAsia"/>
                                <w:sz w:val="28"/>
                                <w:szCs w:val="28"/>
                              </w:rPr>
                              <w:t>需更新能力</w:t>
                            </w:r>
                          </w:p>
                        </w:tc>
                        <w:tc>
                          <w:tcPr>
                            <w:tcW w:w="1686" w:type="dxa"/>
                          </w:tcPr>
                          <w:p w14:paraId="6C220C34" w14:textId="77777777" w:rsidR="00A02EA3" w:rsidRDefault="0092511B">
                            <w:pPr>
                              <w:rPr>
                                <w:sz w:val="28"/>
                                <w:szCs w:val="28"/>
                              </w:rPr>
                            </w:pPr>
                            <w:r>
                              <w:rPr>
                                <w:rFonts w:hint="eastAsia"/>
                                <w:sz w:val="28"/>
                                <w:szCs w:val="28"/>
                              </w:rPr>
                              <w:t>需开发</w:t>
                            </w:r>
                            <w:proofErr w:type="gramStart"/>
                            <w:r>
                              <w:rPr>
                                <w:rFonts w:hint="eastAsia"/>
                                <w:sz w:val="28"/>
                                <w:szCs w:val="28"/>
                              </w:rPr>
                              <w:t>新能力</w:t>
                            </w:r>
                            <w:proofErr w:type="gramEnd"/>
                          </w:p>
                        </w:tc>
                      </w:tr>
                    </w:tbl>
                    <w:p w14:paraId="0596D2A0" w14:textId="77777777" w:rsidR="00A02EA3" w:rsidRDefault="00A02EA3">
                      <w:pPr>
                        <w:ind w:firstLine="420"/>
                        <w:rPr>
                          <w:sz w:val="32"/>
                          <w:szCs w:val="32"/>
                        </w:rPr>
                      </w:pPr>
                    </w:p>
                    <w:p w14:paraId="061AF043" w14:textId="77777777" w:rsidR="00A02EA3" w:rsidRDefault="00A02EA3">
                      <w:pPr>
                        <w:jc w:val="center"/>
                        <w:rPr>
                          <w:color w:val="17365D"/>
                          <w:sz w:val="28"/>
                          <w:szCs w:val="36"/>
                        </w:rPr>
                      </w:pPr>
                    </w:p>
                  </w:txbxContent>
                </v:textbox>
                <w10:wrap anchorx="margin"/>
              </v:rect>
            </w:pict>
          </mc:Fallback>
        </mc:AlternateContent>
      </w:r>
      <w:r w:rsidR="00467BC6" w:rsidRPr="007E58F5">
        <w:rPr>
          <w:rFonts w:ascii="宋体" w:hAnsi="宋体" w:cs="微软雅黑"/>
          <w:b/>
          <w:bCs/>
          <w:noProof/>
          <w:color w:val="1F497D"/>
          <w:sz w:val="28"/>
          <w:szCs w:val="28"/>
        </w:rPr>
        <mc:AlternateContent>
          <mc:Choice Requires="wps">
            <w:drawing>
              <wp:anchor distT="0" distB="0" distL="114300" distR="114300" simplePos="0" relativeHeight="251734016" behindDoc="0" locked="0" layoutInCell="1" allowOverlap="1" wp14:anchorId="661844FE" wp14:editId="4418FA56">
                <wp:simplePos x="0" y="0"/>
                <wp:positionH relativeFrom="column">
                  <wp:posOffset>5314950</wp:posOffset>
                </wp:positionH>
                <wp:positionV relativeFrom="paragraph">
                  <wp:posOffset>-1270</wp:posOffset>
                </wp:positionV>
                <wp:extent cx="1250315" cy="1250315"/>
                <wp:effectExtent l="0" t="0" r="6985" b="6985"/>
                <wp:wrapNone/>
                <wp:docPr id="17" name="自选图形 217"/>
                <wp:cNvGraphicFramePr/>
                <a:graphic xmlns:a="http://schemas.openxmlformats.org/drawingml/2006/main">
                  <a:graphicData uri="http://schemas.microsoft.com/office/word/2010/wordprocessingShape">
                    <wps:wsp>
                      <wps:cNvSpPr/>
                      <wps:spPr>
                        <a:xfrm>
                          <a:off x="0" y="0"/>
                          <a:ext cx="1250315" cy="1250315"/>
                        </a:xfrm>
                        <a:prstGeom prst="diamond">
                          <a:avLst/>
                        </a:prstGeom>
                        <a:solidFill>
                          <a:srgbClr val="604A7B"/>
                        </a:solidFill>
                        <a:ln>
                          <a:noFill/>
                        </a:ln>
                      </wps:spPr>
                      <wps:txbx>
                        <w:txbxContent>
                          <w:p w14:paraId="33FBAC75" w14:textId="77777777" w:rsidR="00A02EA3" w:rsidRDefault="00A02EA3"/>
                          <w:p w14:paraId="5913E1B7" w14:textId="77777777" w:rsidR="00A02EA3" w:rsidRDefault="0092511B">
                            <w:pPr>
                              <w:rPr>
                                <w:b/>
                                <w:bCs/>
                                <w:color w:val="FFFFFF"/>
                                <w:sz w:val="24"/>
                                <w:szCs w:val="32"/>
                              </w:rPr>
                            </w:pPr>
                            <w:r>
                              <w:rPr>
                                <w:rFonts w:hint="eastAsia"/>
                                <w:b/>
                                <w:bCs/>
                                <w:color w:val="FFFFFF"/>
                                <w:sz w:val="24"/>
                                <w:szCs w:val="32"/>
                              </w:rPr>
                              <w:t>商</w:t>
                            </w:r>
                            <w:r>
                              <w:rPr>
                                <w:rFonts w:hint="eastAsia"/>
                                <w:b/>
                                <w:bCs/>
                                <w:color w:val="FFFFFF"/>
                                <w:sz w:val="24"/>
                                <w:szCs w:val="32"/>
                              </w:rPr>
                              <w:t xml:space="preserve"> </w:t>
                            </w:r>
                            <w:r>
                              <w:rPr>
                                <w:rFonts w:hint="eastAsia"/>
                                <w:b/>
                                <w:bCs/>
                                <w:color w:val="FFFFFF"/>
                                <w:sz w:val="24"/>
                                <w:szCs w:val="32"/>
                              </w:rPr>
                              <w:t>业</w:t>
                            </w:r>
                          </w:p>
                          <w:p w14:paraId="6AC701D2" w14:textId="77777777" w:rsidR="00A02EA3" w:rsidRDefault="0092511B">
                            <w:pPr>
                              <w:rPr>
                                <w:b/>
                                <w:bCs/>
                                <w:color w:val="FFFFFF"/>
                                <w:sz w:val="24"/>
                                <w:szCs w:val="32"/>
                              </w:rPr>
                            </w:pPr>
                            <w:r>
                              <w:rPr>
                                <w:rFonts w:hint="eastAsia"/>
                                <w:b/>
                                <w:bCs/>
                                <w:color w:val="FFFFFF"/>
                                <w:sz w:val="24"/>
                                <w:szCs w:val="32"/>
                              </w:rPr>
                              <w:t>模</w:t>
                            </w:r>
                            <w:r>
                              <w:rPr>
                                <w:rFonts w:hint="eastAsia"/>
                                <w:b/>
                                <w:bCs/>
                                <w:color w:val="FFFFFF"/>
                                <w:sz w:val="24"/>
                                <w:szCs w:val="32"/>
                              </w:rPr>
                              <w:t xml:space="preserve"> </w:t>
                            </w:r>
                            <w:r>
                              <w:rPr>
                                <w:rFonts w:hint="eastAsia"/>
                                <w:b/>
                                <w:bCs/>
                                <w:color w:val="FFFFFF"/>
                                <w:sz w:val="24"/>
                                <w:szCs w:val="32"/>
                              </w:rPr>
                              <w:t>式</w:t>
                            </w:r>
                          </w:p>
                        </w:txbxContent>
                      </wps:txbx>
                      <wps:bodyPr wrap="square" upright="1"/>
                    </wps:wsp>
                  </a:graphicData>
                </a:graphic>
              </wp:anchor>
            </w:drawing>
          </mc:Choice>
          <mc:Fallback>
            <w:pict>
              <v:shape w14:anchorId="661844FE" id="_x0000_s1047" type="#_x0000_t4" style="position:absolute;left:0;text-align:left;margin-left:418.5pt;margin-top:-.1pt;width:98.45pt;height:98.4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" fillcolor="#604a7b" stroked="f">
                <v:textbox>
                  <w:txbxContent>
                    <w:p w14:paraId="33FBAC75" w14:textId="77777777" w:rsidR="00A02EA3" w:rsidRDefault="00A02EA3"/>
                    <w:p w14:paraId="5913E1B7" w14:textId="77777777" w:rsidR="00A02EA3" w:rsidRDefault="0092511B">
                      <w:pPr>
                        <w:rPr>
                          <w:b/>
                          <w:bCs/>
                          <w:color w:val="FFFFFF"/>
                          <w:sz w:val="24"/>
                          <w:szCs w:val="32"/>
                        </w:rPr>
                      </w:pPr>
                      <w:r>
                        <w:rPr>
                          <w:rFonts w:hint="eastAsia"/>
                          <w:b/>
                          <w:bCs/>
                          <w:color w:val="FFFFFF"/>
                          <w:sz w:val="24"/>
                          <w:szCs w:val="32"/>
                        </w:rPr>
                        <w:t>商</w:t>
                      </w:r>
                      <w:r>
                        <w:rPr>
                          <w:rFonts w:hint="eastAsia"/>
                          <w:b/>
                          <w:bCs/>
                          <w:color w:val="FFFFFF"/>
                          <w:sz w:val="24"/>
                          <w:szCs w:val="32"/>
                        </w:rPr>
                        <w:t xml:space="preserve"> </w:t>
                      </w:r>
                      <w:r>
                        <w:rPr>
                          <w:rFonts w:hint="eastAsia"/>
                          <w:b/>
                          <w:bCs/>
                          <w:color w:val="FFFFFF"/>
                          <w:sz w:val="24"/>
                          <w:szCs w:val="32"/>
                        </w:rPr>
                        <w:t>业</w:t>
                      </w:r>
                    </w:p>
                    <w:p w14:paraId="6AC701D2" w14:textId="77777777" w:rsidR="00A02EA3" w:rsidRDefault="0092511B">
                      <w:pPr>
                        <w:rPr>
                          <w:b/>
                          <w:bCs/>
                          <w:color w:val="FFFFFF"/>
                          <w:sz w:val="24"/>
                          <w:szCs w:val="32"/>
                        </w:rPr>
                      </w:pPr>
                      <w:r>
                        <w:rPr>
                          <w:rFonts w:hint="eastAsia"/>
                          <w:b/>
                          <w:bCs/>
                          <w:color w:val="FFFFFF"/>
                          <w:sz w:val="24"/>
                          <w:szCs w:val="32"/>
                        </w:rPr>
                        <w:t>模</w:t>
                      </w:r>
                      <w:r>
                        <w:rPr>
                          <w:rFonts w:hint="eastAsia"/>
                          <w:b/>
                          <w:bCs/>
                          <w:color w:val="FFFFFF"/>
                          <w:sz w:val="24"/>
                          <w:szCs w:val="32"/>
                        </w:rPr>
                        <w:t xml:space="preserve"> </w:t>
                      </w:r>
                      <w:r>
                        <w:rPr>
                          <w:rFonts w:hint="eastAsia"/>
                          <w:b/>
                          <w:bCs/>
                          <w:color w:val="FFFFFF"/>
                          <w:sz w:val="24"/>
                          <w:szCs w:val="32"/>
                        </w:rPr>
                        <w:t>式</w:t>
                      </w:r>
                    </w:p>
                  </w:txbxContent>
                </v:textbox>
              </v:shape>
            </w:pict>
          </mc:Fallback>
        </mc:AlternateContent>
      </w:r>
    </w:p>
    <w:p w14:paraId="5BF9035C" w14:textId="6394B0B9" w:rsidR="00A02EA3" w:rsidRPr="007E58F5" w:rsidRDefault="0092511B">
      <w:pPr>
        <w:jc w:val="left"/>
        <w:rPr>
          <w:rFonts w:ascii="宋体" w:hAnsi="宋体" w:cs="微软雅黑"/>
          <w:b/>
          <w:bCs/>
          <w:color w:val="1F497D"/>
          <w:kern w:val="1"/>
          <w:sz w:val="28"/>
          <w:szCs w:val="28"/>
        </w:rPr>
      </w:pPr>
      <w:bookmarkStart w:id="22" w:name="七、战略模式与发展湍流分析"/>
      <w:r w:rsidRPr="007E58F5">
        <w:rPr>
          <w:rFonts w:ascii="宋体" w:hAnsi="宋体" w:cs="微软雅黑" w:hint="eastAsia"/>
          <w:b/>
          <w:bCs/>
          <w:color w:val="1F497D"/>
          <w:kern w:val="1"/>
          <w:sz w:val="28"/>
          <w:szCs w:val="28"/>
        </w:rPr>
        <w:t>七、战略模式与发展湍流分析</w:t>
      </w:r>
    </w:p>
    <w:bookmarkEnd w:id="22"/>
    <w:p w14:paraId="7B02D54F" w14:textId="59B04A74" w:rsidR="00A02EA3" w:rsidRPr="007E58F5" w:rsidRDefault="00A02EA3">
      <w:pPr>
        <w:jc w:val="left"/>
        <w:rPr>
          <w:rFonts w:ascii="宋体" w:hAnsi="宋体" w:cs="微软雅黑"/>
          <w:b/>
          <w:bCs/>
          <w:color w:val="1F497D"/>
          <w:kern w:val="1"/>
          <w:sz w:val="28"/>
          <w:szCs w:val="28"/>
        </w:rPr>
      </w:pPr>
    </w:p>
    <w:p w14:paraId="36BE1F53" w14:textId="77777777" w:rsidR="00A02EA3" w:rsidRPr="007E58F5" w:rsidRDefault="00A02EA3">
      <w:pPr>
        <w:spacing w:line="360" w:lineRule="auto"/>
        <w:rPr>
          <w:rFonts w:ascii="宋体" w:hAnsi="宋体" w:cs="微软雅黑"/>
          <w:b/>
          <w:bCs/>
          <w:color w:val="1F497D"/>
          <w:kern w:val="1"/>
          <w:sz w:val="28"/>
          <w:szCs w:val="28"/>
        </w:rPr>
      </w:pPr>
    </w:p>
    <w:p w14:paraId="36C49516" w14:textId="77777777" w:rsidR="00A02EA3" w:rsidRPr="007E58F5" w:rsidRDefault="00A02EA3">
      <w:pPr>
        <w:spacing w:line="360" w:lineRule="auto"/>
        <w:rPr>
          <w:rFonts w:ascii="宋体" w:hAnsi="宋体" w:cs="微软雅黑"/>
          <w:b/>
          <w:bCs/>
          <w:color w:val="1F497D"/>
          <w:kern w:val="1"/>
          <w:sz w:val="28"/>
          <w:szCs w:val="28"/>
        </w:rPr>
      </w:pPr>
    </w:p>
    <w:p w14:paraId="2E982FFB" w14:textId="77777777" w:rsidR="00A02EA3" w:rsidRPr="007E58F5" w:rsidRDefault="00A02EA3">
      <w:pPr>
        <w:spacing w:line="360" w:lineRule="auto"/>
        <w:rPr>
          <w:rFonts w:ascii="宋体" w:hAnsi="宋体" w:cs="微软雅黑"/>
          <w:b/>
          <w:bCs/>
          <w:color w:val="1F497D"/>
          <w:kern w:val="1"/>
          <w:sz w:val="28"/>
          <w:szCs w:val="28"/>
        </w:rPr>
      </w:pPr>
    </w:p>
    <w:p w14:paraId="1F75727F" w14:textId="77777777" w:rsidR="00A02EA3" w:rsidRPr="007E58F5" w:rsidRDefault="00A02EA3">
      <w:pPr>
        <w:spacing w:line="360" w:lineRule="auto"/>
        <w:rPr>
          <w:rFonts w:ascii="宋体" w:hAnsi="宋体" w:cs="微软雅黑"/>
          <w:b/>
          <w:bCs/>
          <w:color w:val="1F497D"/>
          <w:kern w:val="1"/>
          <w:sz w:val="28"/>
          <w:szCs w:val="28"/>
        </w:rPr>
      </w:pPr>
    </w:p>
    <w:p w14:paraId="77B64275" w14:textId="255305F1" w:rsidR="00A02EA3" w:rsidRPr="007E58F5" w:rsidRDefault="00A02EA3">
      <w:pPr>
        <w:spacing w:line="360" w:lineRule="auto"/>
        <w:rPr>
          <w:rFonts w:ascii="宋体" w:hAnsi="宋体" w:cs="微软雅黑"/>
          <w:b/>
          <w:bCs/>
          <w:color w:val="1F497D"/>
          <w:kern w:val="1"/>
          <w:sz w:val="28"/>
          <w:szCs w:val="28"/>
        </w:rPr>
      </w:pPr>
    </w:p>
    <w:p w14:paraId="262077EB" w14:textId="3B6AA62F" w:rsidR="00A02EA3" w:rsidRPr="007E58F5" w:rsidRDefault="00A02EA3">
      <w:pPr>
        <w:spacing w:line="360" w:lineRule="auto"/>
        <w:rPr>
          <w:rFonts w:ascii="宋体" w:hAnsi="宋体" w:cs="微软雅黑"/>
          <w:b/>
          <w:bCs/>
          <w:color w:val="1F497D"/>
          <w:kern w:val="1"/>
          <w:sz w:val="28"/>
          <w:szCs w:val="28"/>
        </w:rPr>
      </w:pPr>
    </w:p>
    <w:p w14:paraId="46A53E20" w14:textId="29DC6148" w:rsidR="00A02EA3" w:rsidRPr="007E58F5" w:rsidRDefault="00A02EA3">
      <w:pPr>
        <w:spacing w:line="360" w:lineRule="auto"/>
        <w:rPr>
          <w:rFonts w:ascii="宋体" w:hAnsi="宋体" w:cs="微软雅黑"/>
          <w:b/>
          <w:bCs/>
          <w:color w:val="1F497D"/>
          <w:kern w:val="1"/>
          <w:sz w:val="28"/>
          <w:szCs w:val="28"/>
        </w:rPr>
      </w:pPr>
    </w:p>
    <w:p w14:paraId="4C4D1D9A" w14:textId="53D63CF0" w:rsidR="00A02EA3" w:rsidRPr="007E58F5" w:rsidRDefault="00A02EA3">
      <w:pPr>
        <w:spacing w:line="360" w:lineRule="auto"/>
        <w:rPr>
          <w:rFonts w:ascii="宋体" w:hAnsi="宋体" w:cs="微软雅黑"/>
          <w:b/>
          <w:bCs/>
          <w:color w:val="1F497D"/>
          <w:kern w:val="1"/>
          <w:sz w:val="28"/>
          <w:szCs w:val="28"/>
        </w:rPr>
      </w:pPr>
    </w:p>
    <w:p w14:paraId="45757DD4" w14:textId="0D699FA6" w:rsidR="00A02EA3" w:rsidRPr="007E58F5" w:rsidRDefault="00A02EA3">
      <w:pPr>
        <w:spacing w:line="360" w:lineRule="auto"/>
        <w:rPr>
          <w:rFonts w:ascii="宋体" w:hAnsi="宋体" w:cs="微软雅黑"/>
          <w:b/>
          <w:bCs/>
          <w:color w:val="1F497D"/>
          <w:kern w:val="1"/>
          <w:sz w:val="28"/>
          <w:szCs w:val="28"/>
        </w:rPr>
      </w:pPr>
    </w:p>
    <w:p w14:paraId="47690289" w14:textId="5CECA1BF" w:rsidR="00A02EA3" w:rsidRPr="007E58F5" w:rsidRDefault="00A02EA3">
      <w:pPr>
        <w:spacing w:line="360" w:lineRule="auto"/>
        <w:rPr>
          <w:rFonts w:ascii="宋体" w:hAnsi="宋体" w:cs="微软雅黑"/>
          <w:b/>
          <w:bCs/>
          <w:color w:val="1F497D"/>
          <w:kern w:val="1"/>
          <w:sz w:val="28"/>
          <w:szCs w:val="28"/>
        </w:rPr>
      </w:pPr>
    </w:p>
    <w:p w14:paraId="2293176A" w14:textId="7D05FF10" w:rsidR="00A02EA3" w:rsidRPr="007E58F5" w:rsidRDefault="00A02EA3">
      <w:pPr>
        <w:spacing w:line="360" w:lineRule="auto"/>
        <w:rPr>
          <w:rFonts w:ascii="宋体" w:hAnsi="宋体" w:cs="微软雅黑"/>
          <w:b/>
          <w:bCs/>
          <w:color w:val="1F497D"/>
          <w:kern w:val="1"/>
          <w:sz w:val="28"/>
          <w:szCs w:val="28"/>
        </w:rPr>
      </w:pPr>
    </w:p>
    <w:p w14:paraId="7FF60895" w14:textId="4C517C17" w:rsidR="00A02EA3" w:rsidRPr="007E58F5" w:rsidRDefault="00A02EA3">
      <w:pPr>
        <w:spacing w:line="360" w:lineRule="auto"/>
        <w:rPr>
          <w:rFonts w:ascii="宋体" w:hAnsi="宋体" w:cs="微软雅黑"/>
          <w:b/>
          <w:bCs/>
          <w:color w:val="1F497D"/>
          <w:kern w:val="1"/>
          <w:sz w:val="28"/>
          <w:szCs w:val="28"/>
        </w:rPr>
      </w:pPr>
    </w:p>
    <w:p w14:paraId="1CB43C7C" w14:textId="6662E624" w:rsidR="00A02EA3" w:rsidRPr="007E58F5" w:rsidRDefault="00A02EA3">
      <w:pPr>
        <w:spacing w:line="360" w:lineRule="auto"/>
        <w:rPr>
          <w:rFonts w:ascii="宋体" w:hAnsi="宋体" w:cs="微软雅黑"/>
          <w:b/>
          <w:bCs/>
          <w:color w:val="1F497D"/>
          <w:kern w:val="1"/>
          <w:sz w:val="28"/>
          <w:szCs w:val="28"/>
        </w:rPr>
      </w:pPr>
    </w:p>
    <w:p w14:paraId="49811A5E" w14:textId="34216492" w:rsidR="00A02EA3" w:rsidRPr="007E58F5" w:rsidRDefault="00A02EA3">
      <w:pPr>
        <w:spacing w:line="360" w:lineRule="auto"/>
        <w:rPr>
          <w:rFonts w:ascii="宋体" w:hAnsi="宋体" w:cs="微软雅黑"/>
          <w:b/>
          <w:bCs/>
          <w:color w:val="1F497D"/>
          <w:kern w:val="1"/>
          <w:sz w:val="28"/>
          <w:szCs w:val="28"/>
        </w:rPr>
      </w:pPr>
    </w:p>
    <w:p w14:paraId="78DD6043" w14:textId="0058B945" w:rsidR="00A02EA3" w:rsidRPr="007E58F5" w:rsidRDefault="00A02EA3">
      <w:pPr>
        <w:spacing w:line="360" w:lineRule="auto"/>
        <w:rPr>
          <w:rFonts w:ascii="宋体" w:hAnsi="宋体" w:cs="微软雅黑"/>
          <w:b/>
          <w:bCs/>
          <w:color w:val="1F497D"/>
          <w:kern w:val="1"/>
          <w:sz w:val="28"/>
          <w:szCs w:val="28"/>
        </w:rPr>
      </w:pPr>
    </w:p>
    <w:p w14:paraId="5FC2DB8E" w14:textId="07D7414D" w:rsidR="00A02EA3" w:rsidRPr="007E58F5" w:rsidRDefault="00A02EA3">
      <w:pPr>
        <w:spacing w:line="360" w:lineRule="auto"/>
        <w:rPr>
          <w:rFonts w:ascii="宋体" w:hAnsi="宋体" w:cs="微软雅黑"/>
          <w:b/>
          <w:bCs/>
          <w:color w:val="1F497D"/>
          <w:kern w:val="1"/>
          <w:sz w:val="28"/>
          <w:szCs w:val="28"/>
        </w:rPr>
      </w:pPr>
    </w:p>
    <w:p w14:paraId="516DC21B" w14:textId="5C8D526F" w:rsidR="00A02EA3" w:rsidRPr="007E58F5" w:rsidRDefault="00A02EA3">
      <w:pPr>
        <w:spacing w:line="360" w:lineRule="auto"/>
        <w:rPr>
          <w:rFonts w:ascii="宋体" w:hAnsi="宋体" w:cs="微软雅黑"/>
          <w:b/>
          <w:bCs/>
          <w:color w:val="1F497D"/>
          <w:kern w:val="1"/>
          <w:sz w:val="28"/>
          <w:szCs w:val="28"/>
        </w:rPr>
      </w:pPr>
    </w:p>
    <w:p w14:paraId="7ABC78BF" w14:textId="54FCF8A2" w:rsidR="00A02EA3" w:rsidRPr="007E58F5" w:rsidRDefault="00A02EA3">
      <w:pPr>
        <w:spacing w:line="360" w:lineRule="auto"/>
        <w:rPr>
          <w:rFonts w:ascii="宋体" w:hAnsi="宋体" w:cs="微软雅黑"/>
          <w:b/>
          <w:bCs/>
          <w:color w:val="1F497D"/>
          <w:kern w:val="1"/>
          <w:sz w:val="28"/>
          <w:szCs w:val="28"/>
        </w:rPr>
      </w:pPr>
    </w:p>
    <w:p w14:paraId="2B7129A7" w14:textId="7F80BC20" w:rsidR="00A02EA3" w:rsidRPr="007E58F5" w:rsidRDefault="00A02EA3">
      <w:pPr>
        <w:spacing w:line="360" w:lineRule="auto"/>
        <w:rPr>
          <w:rFonts w:ascii="宋体" w:hAnsi="宋体" w:cs="微软雅黑"/>
          <w:b/>
          <w:bCs/>
          <w:color w:val="1F497D"/>
          <w:kern w:val="1"/>
          <w:sz w:val="28"/>
          <w:szCs w:val="28"/>
        </w:rPr>
      </w:pPr>
    </w:p>
    <w:p w14:paraId="2F57C5A8" w14:textId="1A7E95AC" w:rsidR="00A02EA3" w:rsidRPr="007E58F5" w:rsidRDefault="00A02EA3">
      <w:pPr>
        <w:spacing w:line="360" w:lineRule="auto"/>
        <w:rPr>
          <w:rFonts w:ascii="宋体" w:hAnsi="宋体" w:cs="微软雅黑"/>
          <w:b/>
          <w:bCs/>
          <w:color w:val="1F497D"/>
          <w:kern w:val="1"/>
          <w:sz w:val="28"/>
          <w:szCs w:val="28"/>
        </w:rPr>
      </w:pPr>
    </w:p>
    <w:p w14:paraId="55469DA4" w14:textId="076F4C7E" w:rsidR="00A02EA3" w:rsidRPr="007E58F5" w:rsidRDefault="00E039E0">
      <w:pPr>
        <w:spacing w:line="360" w:lineRule="auto"/>
        <w:rPr>
          <w:rFonts w:ascii="宋体" w:hAnsi="宋体" w:cs="微软雅黑"/>
          <w:b/>
          <w:bCs/>
          <w:color w:val="1F497D"/>
          <w:kern w:val="1"/>
          <w:sz w:val="28"/>
          <w:szCs w:val="28"/>
        </w:rPr>
      </w:pPr>
      <w:r w:rsidRPr="007E58F5">
        <w:rPr>
          <w:rFonts w:ascii="宋体" w:hAnsi="宋体"/>
          <w:noProof/>
          <w:sz w:val="28"/>
          <w:szCs w:val="28"/>
        </w:rPr>
        <mc:AlternateContent>
          <mc:Choice Requires="wps">
            <w:drawing>
              <wp:anchor distT="0" distB="0" distL="114300" distR="114300" simplePos="0" relativeHeight="251739136" behindDoc="0" locked="0" layoutInCell="1" allowOverlap="1" wp14:anchorId="4CD61576" wp14:editId="27FC589A">
                <wp:simplePos x="0" y="0"/>
                <wp:positionH relativeFrom="margin">
                  <wp:posOffset>63500</wp:posOffset>
                </wp:positionH>
                <wp:positionV relativeFrom="paragraph">
                  <wp:posOffset>86360</wp:posOffset>
                </wp:positionV>
                <wp:extent cx="5063490" cy="2400300"/>
                <wp:effectExtent l="0" t="0" r="22860" b="19050"/>
                <wp:wrapNone/>
                <wp:docPr id="23" name="矩形 259"/>
                <wp:cNvGraphicFramePr/>
                <a:graphic xmlns:a="http://schemas.openxmlformats.org/drawingml/2006/main">
                  <a:graphicData uri="http://schemas.microsoft.com/office/word/2010/wordprocessingShape">
                    <wps:wsp>
                      <wps:cNvSpPr/>
                      <wps:spPr>
                        <a:xfrm>
                          <a:off x="0" y="0"/>
                          <a:ext cx="5063490" cy="2400300"/>
                        </a:xfrm>
                        <a:prstGeom prst="rect">
                          <a:avLst/>
                        </a:prstGeom>
                        <a:solidFill>
                          <a:srgbClr val="FFFFFF"/>
                        </a:solidFill>
                        <a:ln w="9525" cap="flat" cmpd="sng">
                          <a:solidFill>
                            <a:srgbClr val="D9D9D9"/>
                          </a:solidFill>
                          <a:prstDash val="solid"/>
                          <a:miter/>
                          <a:headEnd type="none" w="med" len="med"/>
                          <a:tailEnd type="none" w="med" len="med"/>
                        </a:ln>
                      </wps:spPr>
                      <wps:txbx>
                        <w:txbxContent>
                          <w:p w14:paraId="10BF1D82" w14:textId="0BFE95F9" w:rsidR="00A02EA3" w:rsidRDefault="00A02EA3">
                            <w:pPr>
                              <w:rPr>
                                <w:sz w:val="24"/>
                                <w:szCs w:val="32"/>
                              </w:rPr>
                            </w:pPr>
                          </w:p>
                          <w:p w14:paraId="0EDBADBD" w14:textId="51E65B4F" w:rsidR="00A02EA3" w:rsidRDefault="00E039E0">
                            <w:pPr>
                              <w:ind w:firstLine="420"/>
                              <w:jc w:val="left"/>
                              <w:rPr>
                                <w:sz w:val="32"/>
                                <w:szCs w:val="32"/>
                              </w:rPr>
                            </w:pPr>
                            <w:r>
                              <w:rPr>
                                <w:rFonts w:hint="eastAsia"/>
                                <w:sz w:val="32"/>
                                <w:szCs w:val="32"/>
                              </w:rPr>
                              <w:t>智能化脑波</w:t>
                            </w:r>
                            <w:r w:rsidR="0092511B">
                              <w:rPr>
                                <w:rFonts w:hint="eastAsia"/>
                                <w:sz w:val="32"/>
                                <w:szCs w:val="32"/>
                              </w:rPr>
                              <w:t>行业的战略活动可分为若干类型和模式，并称之为“战略的推动力”，也可成为“</w:t>
                            </w:r>
                            <w:r>
                              <w:rPr>
                                <w:rFonts w:hint="eastAsia"/>
                                <w:sz w:val="32"/>
                                <w:szCs w:val="32"/>
                              </w:rPr>
                              <w:t>智能化脑波</w:t>
                            </w:r>
                            <w:r w:rsidR="0092511B">
                              <w:rPr>
                                <w:rFonts w:hint="eastAsia"/>
                                <w:sz w:val="32"/>
                                <w:szCs w:val="32"/>
                              </w:rPr>
                              <w:t>战略模式”。“战略模式”可分为五类：稳定型、反应型、先导型、探索型、创造型。与环境的湍流测评情况相结合</w:t>
                            </w:r>
                            <w:r>
                              <w:rPr>
                                <w:rFonts w:hint="eastAsia"/>
                                <w:sz w:val="32"/>
                                <w:szCs w:val="32"/>
                              </w:rPr>
                              <w:t>。</w:t>
                            </w:r>
                          </w:p>
                        </w:txbxContent>
                      </wps:txbx>
                      <wps:bodyPr vert="horz" wrap="square" anchor="t" upright="1">
                        <a:noAutofit/>
                      </wps:bodyPr>
                    </wps:wsp>
                  </a:graphicData>
                </a:graphic>
                <wp14:sizeRelV relativeFrom="margin">
                  <wp14:pctHeight>0</wp14:pctHeight>
                </wp14:sizeRelV>
              </wp:anchor>
            </w:drawing>
          </mc:Choice>
          <mc:Fallback>
            <w:pict>
              <v:rect w14:anchorId="4CD61576" id="_x0000_s1048" style="position:absolute;left:0;text-align:left;margin-left:5pt;margin-top:6.8pt;width:398.7pt;height:189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" strokecolor="#d9d9d9">
                <v:textbox>
                  <w:txbxContent>
                    <w:p w14:paraId="10BF1D82" w14:textId="0BFE95F9" w:rsidR="00A02EA3" w:rsidRDefault="00A02EA3">
                      <w:pPr>
                        <w:rPr>
                          <w:sz w:val="24"/>
                          <w:szCs w:val="32"/>
                        </w:rPr>
                      </w:pPr>
                    </w:p>
                    <w:p w14:paraId="0EDBADBD" w14:textId="51E65B4F" w:rsidR="00A02EA3" w:rsidRDefault="00E039E0">
                      <w:pPr>
                        <w:ind w:firstLine="420"/>
                        <w:jc w:val="left"/>
                        <w:rPr>
                          <w:sz w:val="32"/>
                          <w:szCs w:val="32"/>
                        </w:rPr>
                      </w:pPr>
                      <w:r>
                        <w:rPr>
                          <w:rFonts w:hint="eastAsia"/>
                          <w:sz w:val="32"/>
                          <w:szCs w:val="32"/>
                        </w:rPr>
                        <w:t>智能化脑波</w:t>
                      </w:r>
                      <w:r w:rsidR="0092511B">
                        <w:rPr>
                          <w:rFonts w:hint="eastAsia"/>
                          <w:sz w:val="32"/>
                          <w:szCs w:val="32"/>
                        </w:rPr>
                        <w:t>行业的战略活动可分为若干类型和模式，并称之为“战略的推动力”，也可成为“</w:t>
                      </w:r>
                      <w:r>
                        <w:rPr>
                          <w:rFonts w:hint="eastAsia"/>
                          <w:sz w:val="32"/>
                          <w:szCs w:val="32"/>
                        </w:rPr>
                        <w:t>智能化脑波</w:t>
                      </w:r>
                      <w:r w:rsidR="0092511B">
                        <w:rPr>
                          <w:rFonts w:hint="eastAsia"/>
                          <w:sz w:val="32"/>
                          <w:szCs w:val="32"/>
                        </w:rPr>
                        <w:t>战略模式”。“战略模式”可分为五类：稳定型、反应型、先导型、探索型、创造型。与环境的湍流测评情况相结合</w:t>
                      </w:r>
                      <w:r>
                        <w:rPr>
                          <w:rFonts w:hint="eastAsia"/>
                          <w:sz w:val="32"/>
                          <w:szCs w:val="32"/>
                        </w:rPr>
                        <w:t>。</w:t>
                      </w:r>
                    </w:p>
                  </w:txbxContent>
                </v:textbox>
                <w10:wrap anchorx="margin"/>
              </v:rect>
            </w:pict>
          </mc:Fallback>
        </mc:AlternateContent>
      </w:r>
    </w:p>
    <w:p w14:paraId="111A6DBB" w14:textId="1C724780" w:rsidR="00A02EA3" w:rsidRPr="007E58F5" w:rsidRDefault="00A02EA3">
      <w:pPr>
        <w:spacing w:line="360" w:lineRule="auto"/>
        <w:rPr>
          <w:rFonts w:ascii="宋体" w:hAnsi="宋体" w:cs="微软雅黑"/>
          <w:b/>
          <w:bCs/>
          <w:color w:val="1F497D"/>
          <w:kern w:val="1"/>
          <w:sz w:val="28"/>
          <w:szCs w:val="28"/>
        </w:rPr>
      </w:pPr>
    </w:p>
    <w:p w14:paraId="3DF0478C" w14:textId="6D2D8C61" w:rsidR="00A02EA3" w:rsidRPr="007E58F5" w:rsidRDefault="00A02EA3">
      <w:pPr>
        <w:spacing w:line="360" w:lineRule="auto"/>
        <w:rPr>
          <w:rFonts w:ascii="宋体" w:hAnsi="宋体" w:cs="微软雅黑"/>
          <w:b/>
          <w:bCs/>
          <w:color w:val="1F497D"/>
          <w:kern w:val="1"/>
          <w:sz w:val="28"/>
          <w:szCs w:val="28"/>
        </w:rPr>
      </w:pPr>
    </w:p>
    <w:p w14:paraId="45F58A92" w14:textId="77777777" w:rsidR="00A02EA3" w:rsidRPr="007E58F5" w:rsidRDefault="00A02EA3">
      <w:pPr>
        <w:spacing w:line="360" w:lineRule="auto"/>
        <w:rPr>
          <w:rFonts w:ascii="宋体" w:hAnsi="宋体" w:cs="微软雅黑"/>
          <w:b/>
          <w:bCs/>
          <w:color w:val="1F497D"/>
          <w:kern w:val="1"/>
          <w:sz w:val="28"/>
          <w:szCs w:val="28"/>
        </w:rPr>
      </w:pPr>
    </w:p>
    <w:p w14:paraId="77D1CC2A" w14:textId="05427751" w:rsidR="00A02EA3" w:rsidRPr="007E58F5" w:rsidRDefault="00A02EA3">
      <w:pPr>
        <w:spacing w:line="360" w:lineRule="auto"/>
        <w:rPr>
          <w:rFonts w:ascii="宋体" w:hAnsi="宋体" w:cs="微软雅黑"/>
          <w:b/>
          <w:bCs/>
          <w:color w:val="1F497D"/>
          <w:kern w:val="1"/>
          <w:sz w:val="28"/>
          <w:szCs w:val="28"/>
        </w:rPr>
      </w:pPr>
    </w:p>
    <w:p w14:paraId="46927240" w14:textId="77777777" w:rsidR="00A02EA3" w:rsidRPr="007E58F5" w:rsidRDefault="00A02EA3">
      <w:pPr>
        <w:spacing w:line="360" w:lineRule="auto"/>
        <w:rPr>
          <w:rFonts w:ascii="宋体" w:hAnsi="宋体" w:cs="微软雅黑"/>
          <w:b/>
          <w:bCs/>
          <w:color w:val="1F497D"/>
          <w:kern w:val="1"/>
          <w:sz w:val="28"/>
          <w:szCs w:val="28"/>
        </w:rPr>
      </w:pPr>
    </w:p>
    <w:p w14:paraId="7B35D8FD" w14:textId="32F20DEB" w:rsidR="00A02EA3" w:rsidRPr="007E58F5" w:rsidRDefault="00A02EA3">
      <w:pPr>
        <w:spacing w:line="360" w:lineRule="auto"/>
        <w:rPr>
          <w:rFonts w:ascii="宋体" w:hAnsi="宋体" w:cs="微软雅黑"/>
          <w:b/>
          <w:bCs/>
          <w:color w:val="1F497D"/>
          <w:kern w:val="1"/>
          <w:sz w:val="28"/>
          <w:szCs w:val="28"/>
        </w:rPr>
      </w:pPr>
    </w:p>
    <w:p w14:paraId="5BD256A6" w14:textId="305C58DE" w:rsidR="00A02EA3" w:rsidRPr="007E58F5" w:rsidRDefault="00A02EA3">
      <w:pPr>
        <w:spacing w:line="360" w:lineRule="auto"/>
        <w:rPr>
          <w:rFonts w:ascii="宋体" w:hAnsi="宋体" w:cs="微软雅黑"/>
          <w:b/>
          <w:bCs/>
          <w:color w:val="1F497D"/>
          <w:kern w:val="1"/>
          <w:sz w:val="28"/>
          <w:szCs w:val="28"/>
        </w:rPr>
      </w:pPr>
    </w:p>
    <w:p w14:paraId="08567B9A" w14:textId="77777777" w:rsidR="00A02EA3" w:rsidRDefault="00A02EA3">
      <w:pPr>
        <w:spacing w:line="360" w:lineRule="auto"/>
        <w:rPr>
          <w:rFonts w:ascii="宋体" w:hAnsi="宋体" w:cs="微软雅黑"/>
          <w:b/>
          <w:bCs/>
          <w:color w:val="1F497D"/>
          <w:kern w:val="1"/>
          <w:sz w:val="28"/>
          <w:szCs w:val="28"/>
        </w:rPr>
      </w:pPr>
    </w:p>
    <w:p w14:paraId="2431C36C" w14:textId="77777777" w:rsidR="00CB02FE" w:rsidRPr="007E58F5" w:rsidRDefault="00CB02FE">
      <w:pPr>
        <w:spacing w:line="360" w:lineRule="auto"/>
        <w:rPr>
          <w:rFonts w:ascii="宋体" w:hAnsi="宋体" w:cs="微软雅黑"/>
          <w:b/>
          <w:bCs/>
          <w:color w:val="1F497D"/>
          <w:kern w:val="1"/>
          <w:sz w:val="28"/>
          <w:szCs w:val="28"/>
        </w:rPr>
      </w:pPr>
    </w:p>
    <w:p w14:paraId="33A6E440" w14:textId="67BAEE0C" w:rsidR="00A02EA3" w:rsidRPr="00CB02FE" w:rsidRDefault="0092511B">
      <w:pPr>
        <w:spacing w:line="360" w:lineRule="auto"/>
        <w:rPr>
          <w:rFonts w:ascii="宋体" w:hAnsi="宋体" w:cs="微软雅黑"/>
          <w:b/>
          <w:bCs/>
          <w:color w:val="1F497D"/>
          <w:kern w:val="1"/>
          <w:sz w:val="28"/>
          <w:szCs w:val="28"/>
        </w:rPr>
      </w:pPr>
      <w:bookmarkStart w:id="23" w:name="第五部分：成本与财务"/>
      <w:r w:rsidRPr="007E58F5">
        <w:rPr>
          <w:rFonts w:ascii="宋体" w:hAnsi="宋体" w:cs="微软雅黑" w:hint="eastAsia"/>
          <w:b/>
          <w:bCs/>
          <w:color w:val="1F497D"/>
          <w:kern w:val="1"/>
          <w:sz w:val="28"/>
          <w:szCs w:val="28"/>
        </w:rPr>
        <w:t>第五部分：成本与财务</w:t>
      </w:r>
      <w:bookmarkEnd w:id="23"/>
    </w:p>
    <w:p w14:paraId="248F3A9A" w14:textId="77777777" w:rsidR="00A02EA3" w:rsidRPr="007E58F5" w:rsidRDefault="0092511B">
      <w:p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一、生产计划</w:t>
      </w:r>
      <w:proofErr w:type="gramStart"/>
      <w:r w:rsidRPr="007E58F5">
        <w:rPr>
          <w:rFonts w:ascii="宋体" w:hAnsi="宋体" w:cs="仿宋_GB2312" w:hint="eastAsia"/>
          <w:sz w:val="28"/>
          <w:szCs w:val="28"/>
        </w:rPr>
        <w:t>与开替成本</w:t>
      </w:r>
      <w:proofErr w:type="gramEnd"/>
    </w:p>
    <w:p w14:paraId="1E597FEA" w14:textId="2422C9E6" w:rsidR="00A02EA3" w:rsidRPr="00CB02FE" w:rsidRDefault="0092511B" w:rsidP="00CB02FE">
      <w:p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二、项目盈利能力与营运成本</w:t>
      </w:r>
    </w:p>
    <w:p w14:paraId="6A8CE77B" w14:textId="77777777" w:rsidR="00A02EA3" w:rsidRPr="007E58F5" w:rsidRDefault="0092511B">
      <w:pPr>
        <w:jc w:val="left"/>
        <w:rPr>
          <w:rFonts w:ascii="宋体" w:hAnsi="宋体" w:cs="微软雅黑"/>
          <w:b/>
          <w:bCs/>
          <w:color w:val="1F497D"/>
          <w:kern w:val="1"/>
          <w:sz w:val="28"/>
          <w:szCs w:val="28"/>
        </w:rPr>
      </w:pPr>
      <w:bookmarkStart w:id="24" w:name="一、生产计划与开替成本："/>
      <w:r w:rsidRPr="007E58F5">
        <w:rPr>
          <w:rFonts w:ascii="宋体" w:hAnsi="宋体" w:cs="微软雅黑" w:hint="eastAsia"/>
          <w:b/>
          <w:bCs/>
          <w:color w:val="1F497D"/>
          <w:kern w:val="1"/>
          <w:sz w:val="28"/>
          <w:szCs w:val="28"/>
        </w:rPr>
        <w:t>一、生产计划</w:t>
      </w:r>
      <w:proofErr w:type="gramStart"/>
      <w:r w:rsidRPr="007E58F5">
        <w:rPr>
          <w:rFonts w:ascii="宋体" w:hAnsi="宋体" w:cs="微软雅黑" w:hint="eastAsia"/>
          <w:b/>
          <w:bCs/>
          <w:color w:val="1F497D"/>
          <w:kern w:val="1"/>
          <w:sz w:val="28"/>
          <w:szCs w:val="28"/>
        </w:rPr>
        <w:t>与开替成本</w:t>
      </w:r>
      <w:proofErr w:type="gramEnd"/>
      <w:r w:rsidRPr="007E58F5">
        <w:rPr>
          <w:rFonts w:ascii="宋体" w:hAnsi="宋体" w:cs="微软雅黑" w:hint="eastAsia"/>
          <w:b/>
          <w:bCs/>
          <w:color w:val="1F497D"/>
          <w:kern w:val="1"/>
          <w:sz w:val="28"/>
          <w:szCs w:val="28"/>
        </w:rPr>
        <w:t>：</w:t>
      </w:r>
      <w:bookmarkEnd w:id="24"/>
    </w:p>
    <w:p w14:paraId="3A9951B8" w14:textId="77777777" w:rsidR="00A02EA3" w:rsidRPr="007E58F5" w:rsidRDefault="00A02EA3">
      <w:pPr>
        <w:jc w:val="left"/>
        <w:rPr>
          <w:rFonts w:ascii="宋体" w:hAnsi="宋体" w:cs="仿宋_GB2312"/>
          <w:color w:val="3F3F3F"/>
          <w:kern w:val="1"/>
          <w:sz w:val="28"/>
          <w:szCs w:val="28"/>
        </w:rPr>
      </w:pPr>
    </w:p>
    <w:tbl>
      <w:tblPr>
        <w:tblpPr w:leftFromText="180" w:rightFromText="180" w:vertAnchor="text" w:horzAnchor="page" w:tblpX="1687" w:tblpY="68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97"/>
        <w:gridCol w:w="2196"/>
        <w:gridCol w:w="3275"/>
        <w:gridCol w:w="1392"/>
      </w:tblGrid>
      <w:tr w:rsidR="00A02EA3" w:rsidRPr="007E58F5" w14:paraId="2316635B" w14:textId="77777777">
        <w:trPr>
          <w:trHeight w:val="655"/>
        </w:trPr>
        <w:tc>
          <w:tcPr>
            <w:tcW w:w="2197" w:type="dxa"/>
            <w:tcBorders>
              <w:top w:val="single" w:sz="4" w:space="0" w:color="auto"/>
              <w:left w:val="single" w:sz="4" w:space="0" w:color="auto"/>
              <w:bottom w:val="single" w:sz="4" w:space="0" w:color="auto"/>
              <w:right w:val="single" w:sz="4" w:space="0" w:color="auto"/>
            </w:tcBorders>
            <w:vAlign w:val="center"/>
          </w:tcPr>
          <w:p w14:paraId="26E0D93C" w14:textId="77777777" w:rsidR="00A02EA3" w:rsidRPr="007E58F5" w:rsidRDefault="0092511B">
            <w:pPr>
              <w:jc w:val="center"/>
              <w:rPr>
                <w:rFonts w:ascii="宋体" w:hAnsi="宋体" w:cs="仿宋"/>
                <w:sz w:val="28"/>
                <w:szCs w:val="28"/>
              </w:rPr>
            </w:pPr>
            <w:r w:rsidRPr="007E58F5">
              <w:rPr>
                <w:rFonts w:ascii="宋体" w:hAnsi="宋体" w:cs="仿宋" w:hint="eastAsia"/>
                <w:sz w:val="28"/>
                <w:szCs w:val="28"/>
              </w:rPr>
              <w:t>时间</w:t>
            </w:r>
          </w:p>
        </w:tc>
        <w:tc>
          <w:tcPr>
            <w:tcW w:w="2196" w:type="dxa"/>
            <w:tcBorders>
              <w:top w:val="single" w:sz="4" w:space="0" w:color="auto"/>
              <w:left w:val="single" w:sz="4" w:space="0" w:color="auto"/>
              <w:bottom w:val="single" w:sz="4" w:space="0" w:color="auto"/>
              <w:right w:val="single" w:sz="4" w:space="0" w:color="auto"/>
            </w:tcBorders>
            <w:vAlign w:val="center"/>
          </w:tcPr>
          <w:p w14:paraId="1AFAA106" w14:textId="77777777" w:rsidR="00A02EA3" w:rsidRPr="007E58F5" w:rsidRDefault="0092511B">
            <w:pPr>
              <w:jc w:val="center"/>
              <w:rPr>
                <w:rFonts w:ascii="宋体" w:hAnsi="宋体" w:cs="仿宋"/>
                <w:sz w:val="28"/>
                <w:szCs w:val="28"/>
              </w:rPr>
            </w:pPr>
            <w:r w:rsidRPr="007E58F5">
              <w:rPr>
                <w:rFonts w:ascii="宋体" w:hAnsi="宋体" w:cs="仿宋" w:hint="eastAsia"/>
                <w:sz w:val="28"/>
                <w:szCs w:val="28"/>
              </w:rPr>
              <w:t>项目</w:t>
            </w:r>
          </w:p>
        </w:tc>
        <w:tc>
          <w:tcPr>
            <w:tcW w:w="3275" w:type="dxa"/>
            <w:tcBorders>
              <w:top w:val="single" w:sz="4" w:space="0" w:color="auto"/>
              <w:left w:val="single" w:sz="4" w:space="0" w:color="auto"/>
              <w:bottom w:val="single" w:sz="4" w:space="0" w:color="auto"/>
              <w:right w:val="single" w:sz="4" w:space="0" w:color="auto"/>
            </w:tcBorders>
            <w:vAlign w:val="center"/>
          </w:tcPr>
          <w:p w14:paraId="1C002EEF" w14:textId="77777777" w:rsidR="00A02EA3" w:rsidRPr="007E58F5" w:rsidRDefault="0092511B">
            <w:pPr>
              <w:jc w:val="center"/>
              <w:rPr>
                <w:rFonts w:ascii="宋体" w:hAnsi="宋体" w:cs="仿宋"/>
                <w:sz w:val="28"/>
                <w:szCs w:val="28"/>
              </w:rPr>
            </w:pPr>
            <w:r w:rsidRPr="007E58F5">
              <w:rPr>
                <w:rFonts w:ascii="宋体" w:hAnsi="宋体" w:cs="仿宋" w:hint="eastAsia"/>
                <w:sz w:val="28"/>
                <w:szCs w:val="28"/>
              </w:rPr>
              <w:t>生产方式</w:t>
            </w:r>
          </w:p>
        </w:tc>
        <w:tc>
          <w:tcPr>
            <w:tcW w:w="1392" w:type="dxa"/>
            <w:tcBorders>
              <w:top w:val="single" w:sz="4" w:space="0" w:color="auto"/>
              <w:left w:val="single" w:sz="4" w:space="0" w:color="auto"/>
              <w:bottom w:val="single" w:sz="4" w:space="0" w:color="auto"/>
              <w:right w:val="single" w:sz="4" w:space="0" w:color="auto"/>
            </w:tcBorders>
            <w:vAlign w:val="center"/>
          </w:tcPr>
          <w:p w14:paraId="4E1552CD" w14:textId="77777777" w:rsidR="00A02EA3" w:rsidRPr="007E58F5" w:rsidRDefault="0092511B">
            <w:pPr>
              <w:jc w:val="center"/>
              <w:rPr>
                <w:rFonts w:ascii="宋体" w:hAnsi="宋体" w:cs="仿宋"/>
                <w:sz w:val="28"/>
                <w:szCs w:val="28"/>
              </w:rPr>
            </w:pPr>
            <w:r w:rsidRPr="007E58F5">
              <w:rPr>
                <w:rFonts w:ascii="宋体" w:hAnsi="宋体" w:cs="仿宋" w:hint="eastAsia"/>
                <w:sz w:val="28"/>
                <w:szCs w:val="28"/>
              </w:rPr>
              <w:t>成本分析</w:t>
            </w:r>
          </w:p>
        </w:tc>
      </w:tr>
      <w:tr w:rsidR="00A02EA3" w:rsidRPr="007E58F5" w14:paraId="44FDFC6D" w14:textId="77777777">
        <w:trPr>
          <w:trHeight w:val="1924"/>
        </w:trPr>
        <w:tc>
          <w:tcPr>
            <w:tcW w:w="2197" w:type="dxa"/>
            <w:tcBorders>
              <w:top w:val="single" w:sz="4" w:space="0" w:color="auto"/>
              <w:left w:val="single" w:sz="4" w:space="0" w:color="auto"/>
              <w:bottom w:val="single" w:sz="4" w:space="0" w:color="auto"/>
              <w:right w:val="single" w:sz="4" w:space="0" w:color="auto"/>
            </w:tcBorders>
            <w:vAlign w:val="center"/>
          </w:tcPr>
          <w:p w14:paraId="2CEE6E94" w14:textId="261D6617" w:rsidR="00A02EA3" w:rsidRPr="007E58F5" w:rsidRDefault="0092511B">
            <w:pPr>
              <w:jc w:val="center"/>
              <w:rPr>
                <w:rFonts w:ascii="宋体" w:hAnsi="宋体" w:cs="仿宋"/>
                <w:sz w:val="28"/>
                <w:szCs w:val="28"/>
              </w:rPr>
            </w:pPr>
            <w:r w:rsidRPr="007E58F5">
              <w:rPr>
                <w:rFonts w:ascii="宋体" w:hAnsi="宋体" w:cs="仿宋" w:hint="eastAsia"/>
                <w:sz w:val="28"/>
                <w:szCs w:val="28"/>
              </w:rPr>
              <w:t>202</w:t>
            </w:r>
            <w:r w:rsidR="00E039E0">
              <w:rPr>
                <w:rFonts w:ascii="宋体" w:hAnsi="宋体" w:cs="仿宋"/>
                <w:sz w:val="28"/>
                <w:szCs w:val="28"/>
              </w:rPr>
              <w:t>3</w:t>
            </w:r>
            <w:r w:rsidRPr="007E58F5">
              <w:rPr>
                <w:rFonts w:ascii="宋体" w:hAnsi="宋体" w:cs="仿宋" w:hint="eastAsia"/>
                <w:sz w:val="28"/>
                <w:szCs w:val="28"/>
              </w:rPr>
              <w:t>年3月-6月</w:t>
            </w:r>
          </w:p>
        </w:tc>
        <w:tc>
          <w:tcPr>
            <w:tcW w:w="2196" w:type="dxa"/>
            <w:tcBorders>
              <w:top w:val="single" w:sz="4" w:space="0" w:color="auto"/>
              <w:left w:val="single" w:sz="4" w:space="0" w:color="auto"/>
              <w:bottom w:val="single" w:sz="4" w:space="0" w:color="auto"/>
              <w:right w:val="single" w:sz="4" w:space="0" w:color="auto"/>
            </w:tcBorders>
            <w:vAlign w:val="center"/>
          </w:tcPr>
          <w:p w14:paraId="5214F968" w14:textId="3746789E" w:rsidR="00A02EA3" w:rsidRPr="007E58F5" w:rsidRDefault="00E039E0">
            <w:pPr>
              <w:jc w:val="center"/>
              <w:rPr>
                <w:rFonts w:ascii="宋体" w:hAnsi="宋体" w:cs="仿宋"/>
                <w:sz w:val="28"/>
                <w:szCs w:val="28"/>
              </w:rPr>
            </w:pPr>
            <w:r>
              <w:rPr>
                <w:rFonts w:ascii="宋体" w:hAnsi="宋体" w:cs="仿宋_GB2312" w:hint="eastAsia"/>
                <w:color w:val="000000"/>
                <w:sz w:val="28"/>
                <w:szCs w:val="28"/>
              </w:rPr>
              <w:t>基于T</w:t>
            </w:r>
            <w:r>
              <w:rPr>
                <w:rFonts w:ascii="宋体" w:hAnsi="宋体" w:cs="仿宋_GB2312"/>
                <w:color w:val="000000"/>
                <w:sz w:val="28"/>
                <w:szCs w:val="28"/>
              </w:rPr>
              <w:t>GAM</w:t>
            </w:r>
            <w:r>
              <w:rPr>
                <w:rFonts w:ascii="宋体" w:hAnsi="宋体" w:cs="仿宋_GB2312" w:hint="eastAsia"/>
                <w:color w:val="000000"/>
                <w:sz w:val="28"/>
                <w:szCs w:val="28"/>
              </w:rPr>
              <w:t>模块的脑电分析及应用</w:t>
            </w:r>
          </w:p>
        </w:tc>
        <w:tc>
          <w:tcPr>
            <w:tcW w:w="3275" w:type="dxa"/>
            <w:tcBorders>
              <w:top w:val="single" w:sz="4" w:space="0" w:color="auto"/>
              <w:left w:val="single" w:sz="4" w:space="0" w:color="auto"/>
              <w:bottom w:val="single" w:sz="4" w:space="0" w:color="auto"/>
              <w:right w:val="single" w:sz="4" w:space="0" w:color="auto"/>
            </w:tcBorders>
            <w:vAlign w:val="center"/>
          </w:tcPr>
          <w:p w14:paraId="09B0FC3A" w14:textId="77777777" w:rsidR="00A02EA3" w:rsidRPr="007E58F5" w:rsidRDefault="00A02EA3">
            <w:pPr>
              <w:rPr>
                <w:rFonts w:ascii="宋体" w:hAnsi="宋体" w:cs="仿宋"/>
                <w:sz w:val="28"/>
                <w:szCs w:val="28"/>
              </w:rPr>
            </w:pPr>
          </w:p>
          <w:p w14:paraId="65C8F0B2" w14:textId="258E0C35" w:rsidR="00A02EA3" w:rsidRPr="007E58F5" w:rsidRDefault="0092511B">
            <w:pPr>
              <w:rPr>
                <w:rFonts w:ascii="宋体" w:hAnsi="宋体" w:cs="仿宋"/>
                <w:sz w:val="28"/>
                <w:szCs w:val="28"/>
              </w:rPr>
            </w:pPr>
            <w:r w:rsidRPr="007E58F5">
              <w:rPr>
                <w:rFonts w:ascii="宋体" w:hAnsi="宋体" w:cs="仿宋" w:hint="eastAsia"/>
                <w:sz w:val="28"/>
                <w:szCs w:val="28"/>
              </w:rPr>
              <w:t>外观与结构：由团队自行完成；</w:t>
            </w:r>
          </w:p>
          <w:p w14:paraId="68C6BC45" w14:textId="77777777" w:rsidR="00A02EA3" w:rsidRPr="007E58F5" w:rsidRDefault="00A02EA3">
            <w:pPr>
              <w:jc w:val="center"/>
              <w:rPr>
                <w:rFonts w:ascii="宋体" w:hAnsi="宋体" w:cs="仿宋"/>
                <w:sz w:val="28"/>
                <w:szCs w:val="28"/>
              </w:rPr>
            </w:pPr>
          </w:p>
          <w:p w14:paraId="2B319A94" w14:textId="557719AE" w:rsidR="00A02EA3" w:rsidRPr="007E58F5" w:rsidRDefault="0092511B">
            <w:pPr>
              <w:rPr>
                <w:rFonts w:ascii="宋体" w:hAnsi="宋体" w:cs="仿宋"/>
                <w:sz w:val="28"/>
                <w:szCs w:val="28"/>
              </w:rPr>
            </w:pPr>
            <w:r w:rsidRPr="007E58F5">
              <w:rPr>
                <w:rFonts w:ascii="宋体" w:hAnsi="宋体" w:cs="仿宋" w:hint="eastAsia"/>
                <w:sz w:val="28"/>
                <w:szCs w:val="28"/>
              </w:rPr>
              <w:lastRenderedPageBreak/>
              <w:t>数据统计：由团队自行完成；</w:t>
            </w:r>
          </w:p>
          <w:p w14:paraId="2903EEBE" w14:textId="77777777" w:rsidR="00A02EA3" w:rsidRPr="007E58F5" w:rsidRDefault="00A02EA3">
            <w:pPr>
              <w:jc w:val="center"/>
              <w:rPr>
                <w:rFonts w:ascii="宋体" w:hAnsi="宋体" w:cs="仿宋"/>
                <w:sz w:val="28"/>
                <w:szCs w:val="28"/>
              </w:rPr>
            </w:pPr>
          </w:p>
        </w:tc>
        <w:tc>
          <w:tcPr>
            <w:tcW w:w="1392" w:type="dxa"/>
            <w:tcBorders>
              <w:top w:val="single" w:sz="4" w:space="0" w:color="auto"/>
              <w:left w:val="single" w:sz="4" w:space="0" w:color="auto"/>
              <w:bottom w:val="single" w:sz="4" w:space="0" w:color="auto"/>
              <w:right w:val="single" w:sz="4" w:space="0" w:color="auto"/>
            </w:tcBorders>
            <w:vAlign w:val="center"/>
          </w:tcPr>
          <w:p w14:paraId="16EAB3BC" w14:textId="77777777" w:rsidR="00A02EA3" w:rsidRPr="007E58F5" w:rsidRDefault="0092511B">
            <w:pPr>
              <w:jc w:val="center"/>
              <w:rPr>
                <w:rFonts w:ascii="宋体" w:hAnsi="宋体" w:cs="仿宋"/>
                <w:sz w:val="28"/>
                <w:szCs w:val="28"/>
              </w:rPr>
            </w:pPr>
            <w:r w:rsidRPr="007E58F5">
              <w:rPr>
                <w:rFonts w:ascii="宋体" w:hAnsi="宋体" w:cs="仿宋" w:hint="eastAsia"/>
                <w:sz w:val="28"/>
                <w:szCs w:val="28"/>
              </w:rPr>
              <w:lastRenderedPageBreak/>
              <w:t>2万元</w:t>
            </w:r>
            <w:r w:rsidRPr="007E58F5">
              <w:rPr>
                <w:rFonts w:ascii="宋体" w:hAnsi="宋体" w:cs="仿宋" w:hint="eastAsia"/>
                <w:sz w:val="28"/>
                <w:szCs w:val="28"/>
              </w:rPr>
              <w:br/>
              <w:t>（用于网站UI设计及数据</w:t>
            </w:r>
            <w:r w:rsidRPr="007E58F5">
              <w:rPr>
                <w:rFonts w:ascii="宋体" w:hAnsi="宋体" w:cs="仿宋" w:hint="eastAsia"/>
                <w:sz w:val="28"/>
                <w:szCs w:val="28"/>
              </w:rPr>
              <w:lastRenderedPageBreak/>
              <w:t>收集）</w:t>
            </w:r>
          </w:p>
        </w:tc>
      </w:tr>
      <w:tr w:rsidR="00A02EA3" w:rsidRPr="007E58F5" w14:paraId="35F9BCA1" w14:textId="77777777">
        <w:trPr>
          <w:trHeight w:val="1289"/>
        </w:trPr>
        <w:tc>
          <w:tcPr>
            <w:tcW w:w="2197" w:type="dxa"/>
            <w:tcBorders>
              <w:top w:val="single" w:sz="4" w:space="0" w:color="auto"/>
              <w:left w:val="single" w:sz="4" w:space="0" w:color="auto"/>
              <w:bottom w:val="single" w:sz="4" w:space="0" w:color="auto"/>
              <w:right w:val="single" w:sz="4" w:space="0" w:color="auto"/>
            </w:tcBorders>
            <w:vAlign w:val="center"/>
          </w:tcPr>
          <w:p w14:paraId="5EC9C63A" w14:textId="63DF4A50" w:rsidR="00A02EA3" w:rsidRPr="007E58F5" w:rsidRDefault="0092511B">
            <w:pPr>
              <w:tabs>
                <w:tab w:val="right" w:pos="1875"/>
              </w:tabs>
              <w:jc w:val="center"/>
              <w:rPr>
                <w:rFonts w:ascii="宋体" w:hAnsi="宋体" w:cs="仿宋"/>
                <w:sz w:val="28"/>
                <w:szCs w:val="28"/>
              </w:rPr>
            </w:pPr>
            <w:r w:rsidRPr="007E58F5">
              <w:rPr>
                <w:rFonts w:ascii="宋体" w:hAnsi="宋体" w:cs="仿宋" w:hint="eastAsia"/>
                <w:sz w:val="28"/>
                <w:szCs w:val="28"/>
              </w:rPr>
              <w:t>202</w:t>
            </w:r>
            <w:r w:rsidR="00E039E0">
              <w:rPr>
                <w:rFonts w:ascii="宋体" w:hAnsi="宋体" w:cs="仿宋"/>
                <w:sz w:val="28"/>
                <w:szCs w:val="28"/>
              </w:rPr>
              <w:t>3</w:t>
            </w:r>
            <w:r w:rsidRPr="007E58F5">
              <w:rPr>
                <w:rFonts w:ascii="宋体" w:hAnsi="宋体" w:cs="仿宋" w:hint="eastAsia"/>
                <w:sz w:val="28"/>
                <w:szCs w:val="28"/>
              </w:rPr>
              <w:t>年</w:t>
            </w:r>
            <w:r w:rsidR="00E039E0">
              <w:rPr>
                <w:rFonts w:ascii="宋体" w:hAnsi="宋体" w:cs="仿宋"/>
                <w:sz w:val="28"/>
                <w:szCs w:val="28"/>
              </w:rPr>
              <w:t>7</w:t>
            </w:r>
            <w:r w:rsidRPr="007E58F5">
              <w:rPr>
                <w:rFonts w:ascii="宋体" w:hAnsi="宋体" w:cs="仿宋" w:hint="eastAsia"/>
                <w:sz w:val="28"/>
                <w:szCs w:val="28"/>
              </w:rPr>
              <w:t>月-12月</w:t>
            </w:r>
          </w:p>
        </w:tc>
        <w:tc>
          <w:tcPr>
            <w:tcW w:w="2196" w:type="dxa"/>
            <w:tcBorders>
              <w:top w:val="single" w:sz="4" w:space="0" w:color="auto"/>
              <w:left w:val="single" w:sz="4" w:space="0" w:color="auto"/>
              <w:bottom w:val="single" w:sz="4" w:space="0" w:color="auto"/>
              <w:right w:val="single" w:sz="4" w:space="0" w:color="auto"/>
            </w:tcBorders>
            <w:vAlign w:val="center"/>
          </w:tcPr>
          <w:p w14:paraId="7DC676BC" w14:textId="33FAC414" w:rsidR="00A02EA3" w:rsidRPr="007E58F5" w:rsidRDefault="00E039E0">
            <w:pPr>
              <w:jc w:val="center"/>
              <w:rPr>
                <w:rFonts w:ascii="宋体" w:hAnsi="宋体" w:cs="仿宋"/>
                <w:sz w:val="28"/>
                <w:szCs w:val="28"/>
              </w:rPr>
            </w:pPr>
            <w:r>
              <w:rPr>
                <w:rFonts w:ascii="宋体" w:hAnsi="宋体" w:cs="仿宋_GB2312" w:hint="eastAsia"/>
                <w:color w:val="000000"/>
                <w:sz w:val="28"/>
                <w:szCs w:val="28"/>
              </w:rPr>
              <w:t>基于T</w:t>
            </w:r>
            <w:r>
              <w:rPr>
                <w:rFonts w:ascii="宋体" w:hAnsi="宋体" w:cs="仿宋_GB2312"/>
                <w:color w:val="000000"/>
                <w:sz w:val="28"/>
                <w:szCs w:val="28"/>
              </w:rPr>
              <w:t>GAM</w:t>
            </w:r>
            <w:r>
              <w:rPr>
                <w:rFonts w:ascii="宋体" w:hAnsi="宋体" w:cs="仿宋_GB2312" w:hint="eastAsia"/>
                <w:color w:val="000000"/>
                <w:sz w:val="28"/>
                <w:szCs w:val="28"/>
              </w:rPr>
              <w:t>模块的脑电分析及应用</w:t>
            </w:r>
          </w:p>
        </w:tc>
        <w:tc>
          <w:tcPr>
            <w:tcW w:w="3275" w:type="dxa"/>
            <w:tcBorders>
              <w:top w:val="single" w:sz="4" w:space="0" w:color="auto"/>
              <w:left w:val="single" w:sz="4" w:space="0" w:color="auto"/>
              <w:bottom w:val="single" w:sz="4" w:space="0" w:color="auto"/>
              <w:right w:val="single" w:sz="4" w:space="0" w:color="auto"/>
            </w:tcBorders>
            <w:vAlign w:val="center"/>
          </w:tcPr>
          <w:p w14:paraId="41C5F811" w14:textId="2FB91592" w:rsidR="00A02EA3" w:rsidRPr="007E58F5" w:rsidRDefault="0092511B">
            <w:pPr>
              <w:jc w:val="left"/>
              <w:rPr>
                <w:rFonts w:ascii="宋体" w:hAnsi="宋体" w:cs="仿宋"/>
                <w:sz w:val="28"/>
                <w:szCs w:val="28"/>
              </w:rPr>
            </w:pPr>
            <w:r w:rsidRPr="007E58F5">
              <w:rPr>
                <w:rFonts w:ascii="宋体" w:hAnsi="宋体" w:cs="仿宋" w:hint="eastAsia"/>
                <w:sz w:val="28"/>
                <w:szCs w:val="28"/>
              </w:rPr>
              <w:t>前端：由团队自行完成实现；</w:t>
            </w:r>
          </w:p>
          <w:p w14:paraId="62CA820F" w14:textId="7C8A8AE6" w:rsidR="00A02EA3" w:rsidRPr="007E58F5" w:rsidRDefault="00A02EA3">
            <w:pPr>
              <w:jc w:val="left"/>
              <w:rPr>
                <w:rFonts w:ascii="宋体" w:hAnsi="宋体" w:cs="仿宋"/>
                <w:sz w:val="28"/>
                <w:szCs w:val="28"/>
              </w:rPr>
            </w:pPr>
          </w:p>
          <w:p w14:paraId="0DEC6A25" w14:textId="3D8B9AA9" w:rsidR="00A02EA3" w:rsidRPr="007E58F5" w:rsidRDefault="0092511B">
            <w:pPr>
              <w:jc w:val="left"/>
              <w:rPr>
                <w:rFonts w:ascii="宋体" w:hAnsi="宋体" w:cs="仿宋"/>
                <w:sz w:val="28"/>
                <w:szCs w:val="28"/>
              </w:rPr>
            </w:pPr>
            <w:r w:rsidRPr="007E58F5">
              <w:rPr>
                <w:rFonts w:ascii="宋体" w:hAnsi="宋体" w:cs="仿宋" w:hint="eastAsia"/>
                <w:sz w:val="28"/>
                <w:szCs w:val="28"/>
              </w:rPr>
              <w:t>后端：由团队自行完成实现；</w:t>
            </w:r>
          </w:p>
        </w:tc>
        <w:tc>
          <w:tcPr>
            <w:tcW w:w="1392" w:type="dxa"/>
            <w:tcBorders>
              <w:top w:val="single" w:sz="4" w:space="0" w:color="auto"/>
              <w:left w:val="single" w:sz="4" w:space="0" w:color="auto"/>
              <w:bottom w:val="single" w:sz="4" w:space="0" w:color="auto"/>
              <w:right w:val="single" w:sz="4" w:space="0" w:color="auto"/>
            </w:tcBorders>
            <w:vAlign w:val="center"/>
          </w:tcPr>
          <w:p w14:paraId="41B0C81C" w14:textId="4B8F5FF8" w:rsidR="00A02EA3" w:rsidRPr="007E58F5" w:rsidRDefault="00AD759B">
            <w:pPr>
              <w:jc w:val="center"/>
              <w:rPr>
                <w:rFonts w:ascii="宋体" w:hAnsi="宋体" w:cs="仿宋"/>
                <w:sz w:val="28"/>
                <w:szCs w:val="28"/>
              </w:rPr>
            </w:pPr>
            <w:r>
              <w:rPr>
                <w:rFonts w:ascii="宋体" w:hAnsi="宋体" w:cs="仿宋"/>
                <w:sz w:val="28"/>
                <w:szCs w:val="28"/>
              </w:rPr>
              <w:t>4</w:t>
            </w:r>
            <w:r w:rsidR="0092511B" w:rsidRPr="007E58F5">
              <w:rPr>
                <w:rFonts w:ascii="宋体" w:hAnsi="宋体" w:cs="仿宋" w:hint="eastAsia"/>
                <w:sz w:val="28"/>
                <w:szCs w:val="28"/>
              </w:rPr>
              <w:t>万元</w:t>
            </w:r>
          </w:p>
        </w:tc>
      </w:tr>
      <w:tr w:rsidR="00A02EA3" w:rsidRPr="007E58F5" w14:paraId="75A2A822" w14:textId="77777777">
        <w:trPr>
          <w:trHeight w:val="1289"/>
        </w:trPr>
        <w:tc>
          <w:tcPr>
            <w:tcW w:w="2197" w:type="dxa"/>
            <w:tcBorders>
              <w:top w:val="single" w:sz="4" w:space="0" w:color="auto"/>
              <w:left w:val="single" w:sz="4" w:space="0" w:color="auto"/>
              <w:bottom w:val="single" w:sz="4" w:space="0" w:color="auto"/>
              <w:right w:val="single" w:sz="4" w:space="0" w:color="auto"/>
            </w:tcBorders>
            <w:vAlign w:val="center"/>
          </w:tcPr>
          <w:p w14:paraId="48C639E4" w14:textId="458AC9E4" w:rsidR="00A02EA3" w:rsidRPr="007E58F5" w:rsidRDefault="0092511B">
            <w:pPr>
              <w:jc w:val="center"/>
              <w:rPr>
                <w:rFonts w:ascii="宋体" w:hAnsi="宋体" w:cs="仿宋"/>
                <w:sz w:val="28"/>
                <w:szCs w:val="28"/>
              </w:rPr>
            </w:pPr>
            <w:r w:rsidRPr="007E58F5">
              <w:rPr>
                <w:rFonts w:ascii="宋体" w:hAnsi="宋体" w:cs="仿宋" w:hint="eastAsia"/>
                <w:sz w:val="28"/>
                <w:szCs w:val="28"/>
              </w:rPr>
              <w:t>202</w:t>
            </w:r>
            <w:r w:rsidR="00E039E0">
              <w:rPr>
                <w:rFonts w:ascii="宋体" w:hAnsi="宋体" w:cs="仿宋"/>
                <w:sz w:val="28"/>
                <w:szCs w:val="28"/>
              </w:rPr>
              <w:t>4</w:t>
            </w:r>
            <w:r w:rsidRPr="007E58F5">
              <w:rPr>
                <w:rFonts w:ascii="宋体" w:hAnsi="宋体" w:cs="仿宋" w:hint="eastAsia"/>
                <w:sz w:val="28"/>
                <w:szCs w:val="28"/>
              </w:rPr>
              <w:t>年1月-</w:t>
            </w:r>
            <w:r w:rsidR="00E039E0">
              <w:rPr>
                <w:rFonts w:ascii="宋体" w:hAnsi="宋体" w:cs="仿宋"/>
                <w:sz w:val="28"/>
                <w:szCs w:val="28"/>
              </w:rPr>
              <w:t>6</w:t>
            </w:r>
            <w:r w:rsidRPr="007E58F5">
              <w:rPr>
                <w:rFonts w:ascii="宋体" w:hAnsi="宋体" w:cs="仿宋" w:hint="eastAsia"/>
                <w:sz w:val="28"/>
                <w:szCs w:val="28"/>
              </w:rPr>
              <w:t>月</w:t>
            </w:r>
          </w:p>
        </w:tc>
        <w:tc>
          <w:tcPr>
            <w:tcW w:w="2196" w:type="dxa"/>
            <w:tcBorders>
              <w:top w:val="single" w:sz="4" w:space="0" w:color="auto"/>
              <w:left w:val="single" w:sz="4" w:space="0" w:color="auto"/>
              <w:bottom w:val="single" w:sz="4" w:space="0" w:color="auto"/>
              <w:right w:val="single" w:sz="4" w:space="0" w:color="auto"/>
            </w:tcBorders>
            <w:vAlign w:val="center"/>
          </w:tcPr>
          <w:p w14:paraId="77A7ABA7" w14:textId="750B9FBC" w:rsidR="00A02EA3" w:rsidRPr="007E58F5" w:rsidRDefault="00E039E0">
            <w:pPr>
              <w:jc w:val="center"/>
              <w:rPr>
                <w:rFonts w:ascii="宋体" w:hAnsi="宋体" w:cs="仿宋"/>
                <w:sz w:val="28"/>
                <w:szCs w:val="28"/>
              </w:rPr>
            </w:pPr>
            <w:r>
              <w:rPr>
                <w:rFonts w:ascii="宋体" w:hAnsi="宋体" w:cs="仿宋_GB2312" w:hint="eastAsia"/>
                <w:color w:val="000000"/>
                <w:sz w:val="28"/>
                <w:szCs w:val="28"/>
              </w:rPr>
              <w:t>基于T</w:t>
            </w:r>
            <w:r>
              <w:rPr>
                <w:rFonts w:ascii="宋体" w:hAnsi="宋体" w:cs="仿宋_GB2312"/>
                <w:color w:val="000000"/>
                <w:sz w:val="28"/>
                <w:szCs w:val="28"/>
              </w:rPr>
              <w:t>GAM</w:t>
            </w:r>
            <w:r>
              <w:rPr>
                <w:rFonts w:ascii="宋体" w:hAnsi="宋体" w:cs="仿宋_GB2312" w:hint="eastAsia"/>
                <w:color w:val="000000"/>
                <w:sz w:val="28"/>
                <w:szCs w:val="28"/>
              </w:rPr>
              <w:t>模块的脑电分析及应用</w:t>
            </w:r>
          </w:p>
        </w:tc>
        <w:tc>
          <w:tcPr>
            <w:tcW w:w="3275" w:type="dxa"/>
            <w:tcBorders>
              <w:top w:val="single" w:sz="4" w:space="0" w:color="auto"/>
              <w:left w:val="single" w:sz="4" w:space="0" w:color="auto"/>
              <w:bottom w:val="single" w:sz="4" w:space="0" w:color="auto"/>
              <w:right w:val="single" w:sz="4" w:space="0" w:color="auto"/>
            </w:tcBorders>
            <w:vAlign w:val="center"/>
          </w:tcPr>
          <w:p w14:paraId="76711EF9" w14:textId="797252BA" w:rsidR="00A02EA3" w:rsidRDefault="00AD759B">
            <w:pPr>
              <w:jc w:val="left"/>
              <w:rPr>
                <w:rFonts w:ascii="宋体" w:hAnsi="宋体" w:cs="仿宋"/>
                <w:sz w:val="28"/>
                <w:szCs w:val="28"/>
              </w:rPr>
            </w:pPr>
            <w:r>
              <w:rPr>
                <w:rFonts w:ascii="宋体" w:hAnsi="宋体" w:cs="仿宋" w:hint="eastAsia"/>
                <w:sz w:val="28"/>
                <w:szCs w:val="28"/>
              </w:rPr>
              <w:t>外观</w:t>
            </w:r>
            <w:r w:rsidR="0092511B" w:rsidRPr="007E58F5">
              <w:rPr>
                <w:rFonts w:ascii="宋体" w:hAnsi="宋体" w:cs="仿宋" w:hint="eastAsia"/>
                <w:sz w:val="28"/>
                <w:szCs w:val="28"/>
              </w:rPr>
              <w:t>实现：由外包进行完善设计；</w:t>
            </w:r>
          </w:p>
          <w:p w14:paraId="0C16CC1C" w14:textId="79EE389E" w:rsidR="00AD759B" w:rsidRPr="00AD759B" w:rsidRDefault="00AD759B" w:rsidP="00AD759B">
            <w:pPr>
              <w:jc w:val="left"/>
              <w:rPr>
                <w:rFonts w:ascii="宋体" w:hAnsi="宋体" w:cs="仿宋"/>
                <w:sz w:val="28"/>
                <w:szCs w:val="28"/>
              </w:rPr>
            </w:pPr>
            <w:r>
              <w:rPr>
                <w:rFonts w:ascii="宋体" w:hAnsi="宋体" w:cs="仿宋" w:hint="eastAsia"/>
                <w:sz w:val="28"/>
                <w:szCs w:val="28"/>
              </w:rPr>
              <w:t>硬件实现：</w:t>
            </w:r>
            <w:r w:rsidRPr="007E58F5">
              <w:rPr>
                <w:rFonts w:ascii="宋体" w:hAnsi="宋体" w:cs="仿宋" w:hint="eastAsia"/>
                <w:sz w:val="28"/>
                <w:szCs w:val="28"/>
              </w:rPr>
              <w:t>由团队自行完成实现；</w:t>
            </w:r>
          </w:p>
          <w:p w14:paraId="6CBE39A7" w14:textId="77777777" w:rsidR="00A02EA3" w:rsidRPr="007E58F5" w:rsidRDefault="0092511B">
            <w:pPr>
              <w:jc w:val="left"/>
              <w:rPr>
                <w:rFonts w:ascii="宋体" w:hAnsi="宋体" w:cs="仿宋"/>
                <w:sz w:val="28"/>
                <w:szCs w:val="28"/>
              </w:rPr>
            </w:pPr>
            <w:r w:rsidRPr="007E58F5">
              <w:rPr>
                <w:rFonts w:ascii="宋体" w:hAnsi="宋体" w:cs="仿宋" w:hint="eastAsia"/>
                <w:sz w:val="28"/>
                <w:szCs w:val="28"/>
              </w:rPr>
              <w:t>完善部署：</w:t>
            </w:r>
            <w:proofErr w:type="gramStart"/>
            <w:r w:rsidRPr="007E58F5">
              <w:rPr>
                <w:rFonts w:ascii="宋体" w:hAnsi="宋体" w:cs="仿宋" w:hint="eastAsia"/>
                <w:sz w:val="28"/>
                <w:szCs w:val="28"/>
              </w:rPr>
              <w:t>云部署</w:t>
            </w:r>
            <w:proofErr w:type="gramEnd"/>
          </w:p>
        </w:tc>
        <w:tc>
          <w:tcPr>
            <w:tcW w:w="1392" w:type="dxa"/>
            <w:tcBorders>
              <w:top w:val="single" w:sz="4" w:space="0" w:color="auto"/>
              <w:left w:val="single" w:sz="4" w:space="0" w:color="auto"/>
              <w:bottom w:val="single" w:sz="4" w:space="0" w:color="auto"/>
              <w:right w:val="single" w:sz="4" w:space="0" w:color="auto"/>
            </w:tcBorders>
            <w:vAlign w:val="center"/>
          </w:tcPr>
          <w:p w14:paraId="58B6BDF8" w14:textId="74E02BA4" w:rsidR="00A02EA3" w:rsidRPr="007E58F5" w:rsidRDefault="00AD759B">
            <w:pPr>
              <w:jc w:val="center"/>
              <w:rPr>
                <w:rFonts w:ascii="宋体" w:hAnsi="宋体" w:cs="仿宋"/>
                <w:sz w:val="28"/>
                <w:szCs w:val="28"/>
              </w:rPr>
            </w:pPr>
            <w:r>
              <w:rPr>
                <w:rFonts w:ascii="宋体" w:hAnsi="宋体" w:cs="仿宋"/>
                <w:sz w:val="28"/>
                <w:szCs w:val="28"/>
              </w:rPr>
              <w:t>20</w:t>
            </w:r>
            <w:r w:rsidR="0092511B" w:rsidRPr="007E58F5">
              <w:rPr>
                <w:rFonts w:ascii="宋体" w:hAnsi="宋体" w:cs="仿宋" w:hint="eastAsia"/>
                <w:sz w:val="28"/>
                <w:szCs w:val="28"/>
              </w:rPr>
              <w:t>万元</w:t>
            </w:r>
          </w:p>
        </w:tc>
      </w:tr>
      <w:tr w:rsidR="00A02EA3" w:rsidRPr="007E58F5" w14:paraId="50B8C26C" w14:textId="77777777">
        <w:trPr>
          <w:trHeight w:val="1944"/>
        </w:trPr>
        <w:tc>
          <w:tcPr>
            <w:tcW w:w="2197" w:type="dxa"/>
            <w:tcBorders>
              <w:top w:val="single" w:sz="4" w:space="0" w:color="auto"/>
              <w:left w:val="single" w:sz="4" w:space="0" w:color="auto"/>
              <w:bottom w:val="single" w:sz="4" w:space="0" w:color="auto"/>
              <w:right w:val="single" w:sz="4" w:space="0" w:color="auto"/>
            </w:tcBorders>
            <w:vAlign w:val="center"/>
          </w:tcPr>
          <w:p w14:paraId="7C1926C5" w14:textId="05EB1715" w:rsidR="00A02EA3" w:rsidRPr="007E58F5" w:rsidRDefault="0092511B">
            <w:pPr>
              <w:jc w:val="center"/>
              <w:rPr>
                <w:rFonts w:ascii="宋体" w:hAnsi="宋体" w:cs="仿宋"/>
                <w:sz w:val="28"/>
                <w:szCs w:val="28"/>
              </w:rPr>
            </w:pPr>
            <w:r w:rsidRPr="007E58F5">
              <w:rPr>
                <w:rFonts w:ascii="宋体" w:hAnsi="宋体" w:cs="仿宋" w:hint="eastAsia"/>
                <w:sz w:val="28"/>
                <w:szCs w:val="28"/>
              </w:rPr>
              <w:t>20</w:t>
            </w:r>
            <w:r w:rsidR="00E039E0">
              <w:rPr>
                <w:rFonts w:ascii="宋体" w:hAnsi="宋体" w:cs="仿宋"/>
                <w:sz w:val="28"/>
                <w:szCs w:val="28"/>
              </w:rPr>
              <w:t>24</w:t>
            </w:r>
            <w:r w:rsidRPr="007E58F5">
              <w:rPr>
                <w:rFonts w:ascii="宋体" w:hAnsi="宋体" w:cs="仿宋" w:hint="eastAsia"/>
                <w:sz w:val="28"/>
                <w:szCs w:val="28"/>
              </w:rPr>
              <w:t>年</w:t>
            </w:r>
            <w:r w:rsidR="00E039E0">
              <w:rPr>
                <w:rFonts w:ascii="宋体" w:hAnsi="宋体" w:cs="仿宋"/>
                <w:sz w:val="28"/>
                <w:szCs w:val="28"/>
              </w:rPr>
              <w:t>7</w:t>
            </w:r>
            <w:r w:rsidRPr="007E58F5">
              <w:rPr>
                <w:rFonts w:ascii="宋体" w:hAnsi="宋体" w:cs="仿宋" w:hint="eastAsia"/>
                <w:sz w:val="28"/>
                <w:szCs w:val="28"/>
              </w:rPr>
              <w:t>月-12月</w:t>
            </w:r>
          </w:p>
        </w:tc>
        <w:tc>
          <w:tcPr>
            <w:tcW w:w="2196" w:type="dxa"/>
            <w:tcBorders>
              <w:top w:val="single" w:sz="4" w:space="0" w:color="auto"/>
              <w:left w:val="single" w:sz="4" w:space="0" w:color="auto"/>
              <w:bottom w:val="single" w:sz="4" w:space="0" w:color="auto"/>
              <w:right w:val="single" w:sz="4" w:space="0" w:color="auto"/>
            </w:tcBorders>
            <w:vAlign w:val="center"/>
          </w:tcPr>
          <w:p w14:paraId="6BF14EAC" w14:textId="2CD8A499" w:rsidR="00A02EA3" w:rsidRPr="007E58F5" w:rsidRDefault="00E039E0">
            <w:pPr>
              <w:jc w:val="center"/>
              <w:rPr>
                <w:rFonts w:ascii="宋体" w:hAnsi="宋体" w:cs="仿宋"/>
                <w:sz w:val="28"/>
                <w:szCs w:val="28"/>
              </w:rPr>
            </w:pPr>
            <w:r>
              <w:rPr>
                <w:rFonts w:ascii="宋体" w:hAnsi="宋体" w:cs="仿宋_GB2312" w:hint="eastAsia"/>
                <w:color w:val="000000"/>
                <w:sz w:val="28"/>
                <w:szCs w:val="28"/>
              </w:rPr>
              <w:t>基于T</w:t>
            </w:r>
            <w:r>
              <w:rPr>
                <w:rFonts w:ascii="宋体" w:hAnsi="宋体" w:cs="仿宋_GB2312"/>
                <w:color w:val="000000"/>
                <w:sz w:val="28"/>
                <w:szCs w:val="28"/>
              </w:rPr>
              <w:t>GAM</w:t>
            </w:r>
            <w:r>
              <w:rPr>
                <w:rFonts w:ascii="宋体" w:hAnsi="宋体" w:cs="仿宋_GB2312" w:hint="eastAsia"/>
                <w:color w:val="000000"/>
                <w:sz w:val="28"/>
                <w:szCs w:val="28"/>
              </w:rPr>
              <w:t>模块的脑电分析及应用</w:t>
            </w:r>
          </w:p>
        </w:tc>
        <w:tc>
          <w:tcPr>
            <w:tcW w:w="3275" w:type="dxa"/>
            <w:tcBorders>
              <w:top w:val="single" w:sz="4" w:space="0" w:color="auto"/>
              <w:left w:val="single" w:sz="4" w:space="0" w:color="auto"/>
              <w:bottom w:val="single" w:sz="4" w:space="0" w:color="auto"/>
              <w:right w:val="single" w:sz="4" w:space="0" w:color="auto"/>
            </w:tcBorders>
            <w:vAlign w:val="center"/>
          </w:tcPr>
          <w:p w14:paraId="2364071C" w14:textId="77777777" w:rsidR="00A02EA3" w:rsidRPr="007E58F5" w:rsidRDefault="0092511B">
            <w:pPr>
              <w:jc w:val="left"/>
              <w:rPr>
                <w:rFonts w:ascii="宋体" w:hAnsi="宋体" w:cs="仿宋"/>
                <w:sz w:val="28"/>
                <w:szCs w:val="28"/>
              </w:rPr>
            </w:pPr>
            <w:r w:rsidRPr="007E58F5">
              <w:rPr>
                <w:rFonts w:ascii="宋体" w:hAnsi="宋体" w:cs="仿宋" w:hint="eastAsia"/>
                <w:sz w:val="28"/>
                <w:szCs w:val="28"/>
              </w:rPr>
              <w:t>推广、运营、维护</w:t>
            </w:r>
          </w:p>
        </w:tc>
        <w:tc>
          <w:tcPr>
            <w:tcW w:w="1392" w:type="dxa"/>
            <w:tcBorders>
              <w:top w:val="single" w:sz="4" w:space="0" w:color="auto"/>
              <w:left w:val="single" w:sz="4" w:space="0" w:color="auto"/>
              <w:bottom w:val="single" w:sz="4" w:space="0" w:color="auto"/>
              <w:right w:val="single" w:sz="4" w:space="0" w:color="auto"/>
            </w:tcBorders>
            <w:vAlign w:val="center"/>
          </w:tcPr>
          <w:p w14:paraId="4F7182EE" w14:textId="278C08AC" w:rsidR="00A02EA3" w:rsidRPr="007E58F5" w:rsidRDefault="00AD759B">
            <w:pPr>
              <w:jc w:val="center"/>
              <w:rPr>
                <w:rFonts w:ascii="宋体" w:hAnsi="宋体" w:cs="仿宋"/>
                <w:sz w:val="28"/>
                <w:szCs w:val="28"/>
              </w:rPr>
            </w:pPr>
            <w:r>
              <w:rPr>
                <w:rFonts w:ascii="宋体" w:hAnsi="宋体" w:cs="仿宋"/>
                <w:sz w:val="28"/>
                <w:szCs w:val="28"/>
              </w:rPr>
              <w:t>30</w:t>
            </w:r>
            <w:r w:rsidR="0092511B" w:rsidRPr="007E58F5">
              <w:rPr>
                <w:rFonts w:ascii="宋体" w:hAnsi="宋体" w:cs="仿宋" w:hint="eastAsia"/>
                <w:sz w:val="28"/>
                <w:szCs w:val="28"/>
              </w:rPr>
              <w:t>万元</w:t>
            </w:r>
          </w:p>
        </w:tc>
      </w:tr>
    </w:tbl>
    <w:p w14:paraId="53F27656" w14:textId="77777777" w:rsidR="00A02EA3" w:rsidRPr="007E58F5" w:rsidRDefault="00A02EA3">
      <w:pPr>
        <w:jc w:val="left"/>
        <w:rPr>
          <w:rFonts w:ascii="宋体" w:hAnsi="宋体" w:cs="仿宋_GB2312"/>
          <w:color w:val="3F3F3F"/>
          <w:kern w:val="1"/>
          <w:sz w:val="28"/>
          <w:szCs w:val="28"/>
        </w:rPr>
      </w:pPr>
    </w:p>
    <w:p w14:paraId="17B2935E" w14:textId="77777777" w:rsidR="00A02EA3" w:rsidRPr="007E58F5" w:rsidRDefault="0092511B">
      <w:pPr>
        <w:jc w:val="left"/>
        <w:rPr>
          <w:rFonts w:ascii="宋体" w:hAnsi="宋体" w:cs="微软雅黑"/>
          <w:b/>
          <w:bCs/>
          <w:color w:val="1F497D"/>
          <w:kern w:val="1"/>
          <w:sz w:val="28"/>
          <w:szCs w:val="28"/>
        </w:rPr>
      </w:pPr>
      <w:bookmarkStart w:id="25" w:name="二、项目盈利能力预估与营运成本："/>
      <w:r w:rsidRPr="007E58F5">
        <w:rPr>
          <w:rFonts w:ascii="宋体" w:hAnsi="宋体" w:cs="微软雅黑" w:hint="eastAsia"/>
          <w:b/>
          <w:bCs/>
          <w:color w:val="1F497D"/>
          <w:kern w:val="1"/>
          <w:sz w:val="28"/>
          <w:szCs w:val="28"/>
        </w:rPr>
        <w:t>二、项目盈利能力预估与营运成本：</w:t>
      </w:r>
      <w:bookmarkEnd w:id="25"/>
    </w:p>
    <w:p w14:paraId="38CC339F" w14:textId="77777777" w:rsidR="00A02EA3" w:rsidRPr="007E58F5" w:rsidRDefault="0092511B">
      <w:pPr>
        <w:jc w:val="left"/>
        <w:rPr>
          <w:rFonts w:ascii="宋体" w:hAnsi="宋体" w:cs="微软雅黑"/>
          <w:b/>
          <w:bCs/>
          <w:color w:val="1F497D"/>
          <w:kern w:val="1"/>
          <w:sz w:val="28"/>
          <w:szCs w:val="28"/>
        </w:rPr>
      </w:pPr>
      <w:r w:rsidRPr="007E58F5">
        <w:rPr>
          <w:rFonts w:ascii="宋体" w:hAnsi="宋体" w:cs="微软雅黑" w:hint="eastAsia"/>
          <w:b/>
          <w:bCs/>
          <w:color w:val="1F497D"/>
          <w:kern w:val="1"/>
          <w:sz w:val="28"/>
          <w:szCs w:val="28"/>
        </w:rPr>
        <w:t>1、项目盈利能力预估 （运营成本请参看下一小节）</w:t>
      </w:r>
    </w:p>
    <w:p w14:paraId="0CE536A1" w14:textId="77777777" w:rsidR="00A02EA3" w:rsidRPr="007E58F5" w:rsidRDefault="0092511B">
      <w:pPr>
        <w:jc w:val="left"/>
        <w:rPr>
          <w:rFonts w:ascii="宋体" w:hAnsi="宋体" w:cs="微软雅黑"/>
          <w:b/>
          <w:bCs/>
          <w:color w:val="1F497D"/>
          <w:kern w:val="1"/>
          <w:sz w:val="28"/>
          <w:szCs w:val="28"/>
        </w:rPr>
      </w:pPr>
      <w:r w:rsidRPr="007E58F5">
        <w:rPr>
          <w:rFonts w:ascii="宋体" w:hAnsi="宋体"/>
          <w:noProof/>
          <w:sz w:val="28"/>
          <w:szCs w:val="28"/>
        </w:rPr>
        <mc:AlternateContent>
          <mc:Choice Requires="wps">
            <w:drawing>
              <wp:anchor distT="0" distB="0" distL="114300" distR="114300" simplePos="0" relativeHeight="251666432" behindDoc="0" locked="0" layoutInCell="1" allowOverlap="1" wp14:anchorId="0CB8B764" wp14:editId="256032C0">
                <wp:simplePos x="0" y="0"/>
                <wp:positionH relativeFrom="column">
                  <wp:posOffset>2298700</wp:posOffset>
                </wp:positionH>
                <wp:positionV relativeFrom="paragraph">
                  <wp:posOffset>212725</wp:posOffset>
                </wp:positionV>
                <wp:extent cx="782320" cy="314325"/>
                <wp:effectExtent l="5080" t="4445" r="12700" b="5080"/>
                <wp:wrapNone/>
                <wp:docPr id="45" name="矩形 288"/>
                <wp:cNvGraphicFramePr/>
                <a:graphic xmlns:a="http://schemas.openxmlformats.org/drawingml/2006/main">
                  <a:graphicData uri="http://schemas.microsoft.com/office/word/2010/wordprocessingShape">
                    <wps:wsp>
                      <wps:cNvSpPr/>
                      <wps:spPr>
                        <a:xfrm>
                          <a:off x="0" y="0"/>
                          <a:ext cx="782320" cy="314325"/>
                        </a:xfrm>
                        <a:prstGeom prst="rect">
                          <a:avLst/>
                        </a:prstGeom>
                        <a:solidFill>
                          <a:srgbClr val="604A7B"/>
                        </a:solidFill>
                        <a:ln w="9525" cap="flat" cmpd="sng">
                          <a:solidFill>
                            <a:srgbClr val="000000"/>
                          </a:solidFill>
                          <a:prstDash val="solid"/>
                          <a:miter/>
                          <a:headEnd type="none" w="med" len="med"/>
                          <a:tailEnd type="none" w="med" len="med"/>
                        </a:ln>
                      </wps:spPr>
                      <wps:txbx>
                        <w:txbxContent>
                          <w:p w14:paraId="7FAEA9BD" w14:textId="77777777" w:rsidR="00A02EA3" w:rsidRDefault="0092511B">
                            <w:pPr>
                              <w:rPr>
                                <w:b/>
                                <w:bCs/>
                                <w:color w:val="FFFFFF"/>
                              </w:rPr>
                            </w:pPr>
                            <w:r>
                              <w:rPr>
                                <w:rFonts w:hint="eastAsia"/>
                                <w:b/>
                                <w:bCs/>
                                <w:color w:val="FFFFFF"/>
                              </w:rPr>
                              <w:t>项目开展</w:t>
                            </w:r>
                          </w:p>
                        </w:txbxContent>
                      </wps:txbx>
                      <wps:bodyPr vert="horz" wrap="square" anchor="t" upright="1"/>
                    </wps:wsp>
                  </a:graphicData>
                </a:graphic>
              </wp:anchor>
            </w:drawing>
          </mc:Choice>
          <mc:Fallback>
            <w:pict>
              <v:rect w14:anchorId="0CB8B764" id="矩形 288" o:spid="_x0000_s1049" style="position:absolute;margin-left:181pt;margin-top:16.75pt;width:61.6pt;height:24.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" fillcolor="#604a7b">
                <v:textbox>
                  <w:txbxContent>
                    <w:p w14:paraId="7FAEA9BD" w14:textId="77777777" w:rsidR="00A02EA3" w:rsidRDefault="0092511B">
                      <w:pPr>
                        <w:rPr>
                          <w:b/>
                          <w:bCs/>
                          <w:color w:val="FFFFFF"/>
                        </w:rPr>
                      </w:pPr>
                      <w:r>
                        <w:rPr>
                          <w:rFonts w:hint="eastAsia"/>
                          <w:b/>
                          <w:bCs/>
                          <w:color w:val="FFFFFF"/>
                        </w:rPr>
                        <w:t>项目开展</w:t>
                      </w:r>
                    </w:p>
                  </w:txbxContent>
                </v:textbox>
              </v:rect>
            </w:pict>
          </mc:Fallback>
        </mc:AlternateContent>
      </w:r>
    </w:p>
    <w:p w14:paraId="506D6620" w14:textId="77777777" w:rsidR="00A02EA3" w:rsidRPr="007E58F5" w:rsidRDefault="0092511B">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678720" behindDoc="0" locked="0" layoutInCell="1" allowOverlap="1" wp14:anchorId="7687A4CC" wp14:editId="4CCA1707">
                <wp:simplePos x="0" y="0"/>
                <wp:positionH relativeFrom="column">
                  <wp:posOffset>2109470</wp:posOffset>
                </wp:positionH>
                <wp:positionV relativeFrom="paragraph">
                  <wp:posOffset>257810</wp:posOffset>
                </wp:positionV>
                <wp:extent cx="1195070" cy="314325"/>
                <wp:effectExtent l="4445" t="5080" r="19685" b="4445"/>
                <wp:wrapNone/>
                <wp:docPr id="57" name="矩形 301"/>
                <wp:cNvGraphicFramePr/>
                <a:graphic xmlns:a="http://schemas.openxmlformats.org/drawingml/2006/main">
                  <a:graphicData uri="http://schemas.microsoft.com/office/word/2010/wordprocessingShape">
                    <wps:wsp>
                      <wps:cNvSpPr/>
                      <wps:spPr>
                        <a:xfrm>
                          <a:off x="0" y="0"/>
                          <a:ext cx="1195070" cy="314325"/>
                        </a:xfrm>
                        <a:prstGeom prst="rect">
                          <a:avLst/>
                        </a:prstGeom>
                        <a:solidFill>
                          <a:srgbClr val="604A7B"/>
                        </a:solidFill>
                        <a:ln w="9525" cap="flat" cmpd="sng">
                          <a:solidFill>
                            <a:srgbClr val="000000"/>
                          </a:solidFill>
                          <a:prstDash val="solid"/>
                          <a:miter/>
                          <a:headEnd type="none" w="med" len="med"/>
                          <a:tailEnd type="none" w="med" len="med"/>
                        </a:ln>
                      </wps:spPr>
                      <wps:txbx>
                        <w:txbxContent>
                          <w:p w14:paraId="678ED0A6" w14:textId="676DFD02" w:rsidR="00A02EA3" w:rsidRDefault="0092511B">
                            <w:pPr>
                              <w:rPr>
                                <w:b/>
                                <w:bCs/>
                                <w:color w:val="FFFFFF"/>
                              </w:rPr>
                            </w:pPr>
                            <w:r>
                              <w:rPr>
                                <w:rFonts w:hint="eastAsia"/>
                                <w:b/>
                                <w:bCs/>
                                <w:color w:val="FFFFFF"/>
                              </w:rPr>
                              <w:t>启动资金</w:t>
                            </w:r>
                            <w:r w:rsidR="002100D0">
                              <w:rPr>
                                <w:b/>
                                <w:bCs/>
                                <w:color w:val="FFFFFF"/>
                              </w:rPr>
                              <w:t>60</w:t>
                            </w:r>
                            <w:r>
                              <w:rPr>
                                <w:rFonts w:hint="eastAsia"/>
                                <w:b/>
                                <w:bCs/>
                                <w:color w:val="FFFFFF"/>
                              </w:rPr>
                              <w:t>万元</w:t>
                            </w:r>
                          </w:p>
                        </w:txbxContent>
                      </wps:txbx>
                      <wps:bodyPr vert="horz" wrap="square" anchor="t" upright="1"/>
                    </wps:wsp>
                  </a:graphicData>
                </a:graphic>
              </wp:anchor>
            </w:drawing>
          </mc:Choice>
          <mc:Fallback>
            <w:pict>
              <v:rect w14:anchorId="7687A4CC" id="矩形 301" o:spid="_x0000_s1050" style="position:absolute;margin-left:166.1pt;margin-top:20.3pt;width:94.1pt;height:24.7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" fillcolor="#604a7b">
                <v:textbox>
                  <w:txbxContent>
                    <w:p w14:paraId="678ED0A6" w14:textId="676DFD02" w:rsidR="00A02EA3" w:rsidRDefault="0092511B">
                      <w:pPr>
                        <w:rPr>
                          <w:b/>
                          <w:bCs/>
                          <w:color w:val="FFFFFF"/>
                        </w:rPr>
                      </w:pPr>
                      <w:r>
                        <w:rPr>
                          <w:rFonts w:hint="eastAsia"/>
                          <w:b/>
                          <w:bCs/>
                          <w:color w:val="FFFFFF"/>
                        </w:rPr>
                        <w:t>启动资金</w:t>
                      </w:r>
                      <w:r w:rsidR="002100D0">
                        <w:rPr>
                          <w:b/>
                          <w:bCs/>
                          <w:color w:val="FFFFFF"/>
                        </w:rPr>
                        <w:t>60</w:t>
                      </w:r>
                      <w:r>
                        <w:rPr>
                          <w:rFonts w:hint="eastAsia"/>
                          <w:b/>
                          <w:bCs/>
                          <w:color w:val="FFFFFF"/>
                        </w:rPr>
                        <w:t>万元</w:t>
                      </w:r>
                    </w:p>
                  </w:txbxContent>
                </v:textbox>
              </v:rect>
            </w:pict>
          </mc:Fallback>
        </mc:AlternateContent>
      </w:r>
    </w:p>
    <w:p w14:paraId="0FF3B6D7" w14:textId="77777777" w:rsidR="00A02EA3" w:rsidRPr="007E58F5" w:rsidRDefault="0092511B">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669504" behindDoc="0" locked="0" layoutInCell="1" allowOverlap="1" wp14:anchorId="7FE23730" wp14:editId="246C2FDD">
                <wp:simplePos x="0" y="0"/>
                <wp:positionH relativeFrom="column">
                  <wp:posOffset>2613025</wp:posOffset>
                </wp:positionH>
                <wp:positionV relativeFrom="paragraph">
                  <wp:posOffset>314960</wp:posOffset>
                </wp:positionV>
                <wp:extent cx="215900" cy="215900"/>
                <wp:effectExtent l="4445" t="4445" r="8255" b="8255"/>
                <wp:wrapNone/>
                <wp:docPr id="48" name="椭圆 291"/>
                <wp:cNvGraphicFramePr/>
                <a:graphic xmlns:a="http://schemas.openxmlformats.org/drawingml/2006/main">
                  <a:graphicData uri="http://schemas.microsoft.com/office/word/2010/wordprocessingShape">
                    <wps:wsp>
                      <wps:cNvSpPr/>
                      <wps:spPr>
                        <a:xfrm>
                          <a:off x="0" y="0"/>
                          <a:ext cx="215900" cy="215900"/>
                        </a:xfrm>
                        <a:prstGeom prst="ellipse">
                          <a:avLst/>
                        </a:prstGeom>
                        <a:noFill/>
                        <a:ln w="9525" cap="flat" cmpd="sng">
                          <a:solidFill>
                            <a:srgbClr val="000000"/>
                          </a:solidFill>
                          <a:prstDash val="dash"/>
                          <a:headEnd type="none" w="med" len="med"/>
                          <a:tailEnd type="none" w="med" len="med"/>
                        </a:ln>
                      </wps:spPr>
                      <wps:bodyPr vert="horz" wrap="square" anchor="t" upright="1"/>
                    </wps:wsp>
                  </a:graphicData>
                </a:graphic>
              </wp:anchor>
            </w:drawing>
          </mc:Choice>
          <mc:Fallback>
            <w:pict>
              <v:oval w14:anchorId="5EFD0313" id="椭圆 291" o:spid="_x0000_s1026" style="position:absolute;left:0;text-align:left;margin-left:205.75pt;margin-top:24.8pt;width:17pt;height:1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" filled="f">
                <v:stroke dashstyle="dash"/>
              </v:oval>
            </w:pict>
          </mc:Fallback>
        </mc:AlternateContent>
      </w:r>
    </w:p>
    <w:p w14:paraId="13BA0816" w14:textId="77777777" w:rsidR="00A02EA3" w:rsidRPr="007E58F5" w:rsidRDefault="0092511B">
      <w:pPr>
        <w:jc w:val="left"/>
        <w:rPr>
          <w:rFonts w:ascii="宋体" w:hAnsi="宋体" w:cs="仿宋_GB2312"/>
          <w:color w:val="3F3F3F"/>
          <w:kern w:val="1"/>
          <w:sz w:val="28"/>
          <w:szCs w:val="28"/>
        </w:rPr>
      </w:pPr>
      <w:r w:rsidRPr="007E58F5">
        <w:rPr>
          <w:rFonts w:ascii="宋体" w:hAnsi="宋体"/>
          <w:noProof/>
          <w:sz w:val="28"/>
          <w:szCs w:val="28"/>
        </w:rPr>
        <w:lastRenderedPageBreak/>
        <mc:AlternateContent>
          <mc:Choice Requires="wps">
            <w:drawing>
              <wp:anchor distT="0" distB="0" distL="114300" distR="114300" simplePos="0" relativeHeight="251663360" behindDoc="0" locked="0" layoutInCell="1" allowOverlap="1" wp14:anchorId="6574FBD6" wp14:editId="53EE36AE">
                <wp:simplePos x="0" y="0"/>
                <wp:positionH relativeFrom="column">
                  <wp:posOffset>2720975</wp:posOffset>
                </wp:positionH>
                <wp:positionV relativeFrom="paragraph">
                  <wp:posOffset>21590</wp:posOffset>
                </wp:positionV>
                <wp:extent cx="635" cy="6245225"/>
                <wp:effectExtent l="38100" t="38100" r="56515" b="41275"/>
                <wp:wrapNone/>
                <wp:docPr id="42" name="直线 283"/>
                <wp:cNvGraphicFramePr/>
                <a:graphic xmlns:a="http://schemas.openxmlformats.org/drawingml/2006/main">
                  <a:graphicData uri="http://schemas.microsoft.com/office/word/2010/wordprocessingShape">
                    <wps:wsp>
                      <wps:cNvCnPr/>
                      <wps:spPr>
                        <a:xfrm>
                          <a:off x="0" y="0"/>
                          <a:ext cx="635" cy="6245225"/>
                        </a:xfrm>
                        <a:prstGeom prst="line">
                          <a:avLst/>
                        </a:prstGeom>
                        <a:ln w="19050" cap="flat" cmpd="sng">
                          <a:solidFill>
                            <a:srgbClr val="604A7B"/>
                          </a:solidFill>
                          <a:prstDash val="solid"/>
                          <a:headEnd type="diamond" w="med" len="med"/>
                          <a:tailEnd type="diamond" w="med" len="med"/>
                        </a:ln>
                      </wps:spPr>
                      <wps:bodyPr/>
                    </wps:wsp>
                  </a:graphicData>
                </a:graphic>
              </wp:anchor>
            </w:drawing>
          </mc:Choice>
          <mc:Fallback>
            <w:pict>
              <v:line w14:anchorId="460F8EE1" id="直线 283"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214.25pt,1.7pt" to="214.3pt,4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" strokecolor="#604a7b" strokeweight="1.5pt">
                <v:stroke startarrow="diamond" endarrow="diamond"/>
              </v:line>
            </w:pict>
          </mc:Fallback>
        </mc:AlternateContent>
      </w:r>
    </w:p>
    <w:p w14:paraId="62D4ED63" w14:textId="77777777" w:rsidR="00A02EA3" w:rsidRPr="007E58F5" w:rsidRDefault="0092511B">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670528" behindDoc="0" locked="0" layoutInCell="1" allowOverlap="1" wp14:anchorId="74B4874D" wp14:editId="4CB789DC">
                <wp:simplePos x="0" y="0"/>
                <wp:positionH relativeFrom="column">
                  <wp:posOffset>149225</wp:posOffset>
                </wp:positionH>
                <wp:positionV relativeFrom="paragraph">
                  <wp:posOffset>146685</wp:posOffset>
                </wp:positionV>
                <wp:extent cx="838200" cy="314325"/>
                <wp:effectExtent l="4445" t="4445" r="14605" b="5080"/>
                <wp:wrapNone/>
                <wp:docPr id="49" name="自选图形 292"/>
                <wp:cNvGraphicFramePr/>
                <a:graphic xmlns:a="http://schemas.openxmlformats.org/drawingml/2006/main">
                  <a:graphicData uri="http://schemas.microsoft.com/office/word/2010/wordprocessingShape">
                    <wps:wsp>
                      <wps:cNvSpPr/>
                      <wps:spPr>
                        <a:xfrm>
                          <a:off x="0" y="0"/>
                          <a:ext cx="838200" cy="314325"/>
                        </a:xfrm>
                        <a:prstGeom prst="homePlate">
                          <a:avLst>
                            <a:gd name="adj" fmla="val 66666"/>
                          </a:avLst>
                        </a:prstGeom>
                        <a:solidFill>
                          <a:srgbClr val="1F497D"/>
                        </a:solidFill>
                        <a:ln w="9525" cap="flat" cmpd="sng">
                          <a:solidFill>
                            <a:srgbClr val="FFFFFF"/>
                          </a:solidFill>
                          <a:prstDash val="solid"/>
                          <a:miter/>
                          <a:headEnd type="none" w="med" len="med"/>
                          <a:tailEnd type="none" w="med" len="med"/>
                        </a:ln>
                      </wps:spPr>
                      <wps:txbx>
                        <w:txbxContent>
                          <w:p w14:paraId="018CCE2D" w14:textId="77777777" w:rsidR="00A02EA3" w:rsidRDefault="0092511B">
                            <w:pPr>
                              <w:rPr>
                                <w:b/>
                                <w:bCs/>
                                <w:color w:val="FFFFFF"/>
                              </w:rPr>
                            </w:pPr>
                            <w:r>
                              <w:rPr>
                                <w:rFonts w:hint="eastAsia"/>
                                <w:b/>
                                <w:bCs/>
                                <w:color w:val="FFFFFF"/>
                              </w:rPr>
                              <w:t>前三个月</w:t>
                            </w:r>
                          </w:p>
                        </w:txbxContent>
                      </wps:txbx>
                      <wps:bodyPr vert="horz" wrap="square" anchor="t" upright="1"/>
                    </wps:wsp>
                  </a:graphicData>
                </a:graphic>
              </wp:anchor>
            </w:drawing>
          </mc:Choice>
          <mc:Fallback>
            <w:pict>
              <v:shapetype w14:anchorId="74B4874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自选图形 292" o:spid="_x0000_s1051" type="#_x0000_t15" style="position:absolute;margin-left:11.75pt;margin-top:11.55pt;width:66pt;height:24.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" fillcolor="#1f497d" strokecolor="white">
                <v:textbox>
                  <w:txbxContent>
                    <w:p w14:paraId="018CCE2D" w14:textId="77777777" w:rsidR="00A02EA3" w:rsidRDefault="0092511B">
                      <w:pPr>
                        <w:rPr>
                          <w:b/>
                          <w:bCs/>
                          <w:color w:val="FFFFFF"/>
                        </w:rPr>
                      </w:pPr>
                      <w:r>
                        <w:rPr>
                          <w:rFonts w:hint="eastAsia"/>
                          <w:b/>
                          <w:bCs/>
                          <w:color w:val="FFFFFF"/>
                        </w:rPr>
                        <w:t>前三个月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71552" behindDoc="0" locked="0" layoutInCell="1" allowOverlap="1" wp14:anchorId="3830A48C" wp14:editId="3D2570B7">
                <wp:simplePos x="0" y="0"/>
                <wp:positionH relativeFrom="column">
                  <wp:posOffset>1042670</wp:posOffset>
                </wp:positionH>
                <wp:positionV relativeFrom="paragraph">
                  <wp:posOffset>146050</wp:posOffset>
                </wp:positionV>
                <wp:extent cx="1492250" cy="314325"/>
                <wp:effectExtent l="4445" t="4445" r="27305" b="5080"/>
                <wp:wrapNone/>
                <wp:docPr id="50" name="自选图形 293"/>
                <wp:cNvGraphicFramePr/>
                <a:graphic xmlns:a="http://schemas.openxmlformats.org/drawingml/2006/main">
                  <a:graphicData uri="http://schemas.microsoft.com/office/word/2010/wordprocessingShape">
                    <wps:wsp>
                      <wps:cNvSpPr/>
                      <wps:spPr>
                        <a:xfrm>
                          <a:off x="0" y="0"/>
                          <a:ext cx="1492250" cy="314325"/>
                        </a:xfrm>
                        <a:prstGeom prst="homePlate">
                          <a:avLst>
                            <a:gd name="adj" fmla="val 118686"/>
                          </a:avLst>
                        </a:prstGeom>
                        <a:solidFill>
                          <a:srgbClr val="E46C0A"/>
                        </a:solidFill>
                        <a:ln w="9525" cap="flat" cmpd="sng">
                          <a:solidFill>
                            <a:srgbClr val="FFFFFF"/>
                          </a:solidFill>
                          <a:prstDash val="solid"/>
                          <a:miter/>
                          <a:headEnd type="none" w="med" len="med"/>
                          <a:tailEnd type="none" w="med" len="med"/>
                        </a:ln>
                      </wps:spPr>
                      <wps:txbx>
                        <w:txbxContent>
                          <w:p w14:paraId="312D80C2" w14:textId="09D6FF7F" w:rsidR="00A02EA3" w:rsidRDefault="002100D0">
                            <w:pPr>
                              <w:rPr>
                                <w:color w:val="FFFFFF"/>
                              </w:rPr>
                            </w:pPr>
                            <w:r>
                              <w:rPr>
                                <w:rFonts w:hint="eastAsia"/>
                                <w:b/>
                                <w:bCs/>
                                <w:color w:val="FFFFFF"/>
                              </w:rPr>
                              <w:t>使用量</w:t>
                            </w:r>
                            <w:r w:rsidR="0092511B">
                              <w:rPr>
                                <w:rFonts w:hint="eastAsia"/>
                                <w:b/>
                                <w:bCs/>
                                <w:color w:val="FFFFFF"/>
                              </w:rPr>
                              <w:t>1000</w:t>
                            </w:r>
                            <w:r w:rsidR="0092511B">
                              <w:rPr>
                                <w:rFonts w:hint="eastAsia"/>
                                <w:b/>
                                <w:bCs/>
                                <w:color w:val="FFFFFF"/>
                              </w:rPr>
                              <w:t>位</w:t>
                            </w:r>
                            <w:r w:rsidR="0092511B">
                              <w:rPr>
                                <w:rFonts w:hint="eastAsia"/>
                                <w:color w:val="FFFFFF"/>
                              </w:rPr>
                              <w:t>/</w:t>
                            </w:r>
                            <w:r w:rsidR="0092511B">
                              <w:rPr>
                                <w:rFonts w:hint="eastAsia"/>
                                <w:color w:val="FFFFFF"/>
                              </w:rPr>
                              <w:t>月</w:t>
                            </w:r>
                          </w:p>
                        </w:txbxContent>
                      </wps:txbx>
                      <wps:bodyPr vert="horz" wrap="square" anchor="t" upright="1"/>
                    </wps:wsp>
                  </a:graphicData>
                </a:graphic>
              </wp:anchor>
            </w:drawing>
          </mc:Choice>
          <mc:Fallback>
            <w:pict>
              <v:shape w14:anchorId="3830A48C" id="自选图形 293" o:spid="_x0000_s1052" type="#_x0000_t15" style="position:absolute;margin-left:82.1pt;margin-top:11.5pt;width:117.5pt;height:24.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" fillcolor="#e46c0a" strokecolor="white">
                <v:textbox>
                  <w:txbxContent>
                    <w:p w14:paraId="312D80C2" w14:textId="09D6FF7F" w:rsidR="00A02EA3" w:rsidRDefault="002100D0">
                      <w:pPr>
                        <w:rPr>
                          <w:color w:val="FFFFFF"/>
                        </w:rPr>
                      </w:pPr>
                      <w:r>
                        <w:rPr>
                          <w:rFonts w:hint="eastAsia"/>
                          <w:b/>
                          <w:bCs/>
                          <w:color w:val="FFFFFF"/>
                        </w:rPr>
                        <w:t>使用量</w:t>
                      </w:r>
                      <w:r w:rsidR="0092511B">
                        <w:rPr>
                          <w:rFonts w:hint="eastAsia"/>
                          <w:b/>
                          <w:bCs/>
                          <w:color w:val="FFFFFF"/>
                        </w:rPr>
                        <w:t>1000</w:t>
                      </w:r>
                      <w:r w:rsidR="0092511B">
                        <w:rPr>
                          <w:rFonts w:hint="eastAsia"/>
                          <w:b/>
                          <w:bCs/>
                          <w:color w:val="FFFFFF"/>
                        </w:rPr>
                        <w:t>位</w:t>
                      </w:r>
                      <w:r w:rsidR="0092511B">
                        <w:rPr>
                          <w:rFonts w:hint="eastAsia"/>
                          <w:color w:val="FFFFFF"/>
                        </w:rPr>
                        <w:t>/</w:t>
                      </w:r>
                      <w:r w:rsidR="0092511B">
                        <w:rPr>
                          <w:rFonts w:hint="eastAsia"/>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72576" behindDoc="0" locked="0" layoutInCell="1" allowOverlap="1" wp14:anchorId="6061FEDC" wp14:editId="2A7B2AB8">
                <wp:simplePos x="0" y="0"/>
                <wp:positionH relativeFrom="column">
                  <wp:posOffset>4384675</wp:posOffset>
                </wp:positionH>
                <wp:positionV relativeFrom="paragraph">
                  <wp:posOffset>128270</wp:posOffset>
                </wp:positionV>
                <wp:extent cx="1156335" cy="314325"/>
                <wp:effectExtent l="10160" t="4445" r="14605" b="5080"/>
                <wp:wrapNone/>
                <wp:docPr id="51" name="自选图形 295"/>
                <wp:cNvGraphicFramePr/>
                <a:graphic xmlns:a="http://schemas.openxmlformats.org/drawingml/2006/main">
                  <a:graphicData uri="http://schemas.microsoft.com/office/word/2010/wordprocessingShape">
                    <wps:wsp>
                      <wps:cNvSpPr/>
                      <wps:spPr>
                        <a:xfrm flipH="1">
                          <a:off x="0" y="0"/>
                          <a:ext cx="1156335" cy="314325"/>
                        </a:xfrm>
                        <a:prstGeom prst="homePlate">
                          <a:avLst>
                            <a:gd name="adj" fmla="val 91969"/>
                          </a:avLst>
                        </a:prstGeom>
                        <a:solidFill>
                          <a:srgbClr val="1F497D"/>
                        </a:solidFill>
                        <a:ln w="9525" cap="flat" cmpd="sng">
                          <a:solidFill>
                            <a:srgbClr val="FFFFFF"/>
                          </a:solidFill>
                          <a:prstDash val="solid"/>
                          <a:miter/>
                          <a:headEnd type="none" w="med" len="med"/>
                          <a:tailEnd type="none" w="med" len="med"/>
                        </a:ln>
                      </wps:spPr>
                      <wps:txbx>
                        <w:txbxContent>
                          <w:p w14:paraId="656E8E5A" w14:textId="77777777" w:rsidR="00A02EA3" w:rsidRDefault="0092511B">
                            <w:pPr>
                              <w:rPr>
                                <w:b/>
                                <w:bCs/>
                                <w:color w:val="FFFFFF"/>
                              </w:rPr>
                            </w:pPr>
                            <w:r>
                              <w:rPr>
                                <w:rFonts w:hint="eastAsia"/>
                                <w:b/>
                                <w:bCs/>
                                <w:color w:val="FFFFFF"/>
                              </w:rPr>
                              <w:t>毛利：</w:t>
                            </w:r>
                            <w:r>
                              <w:rPr>
                                <w:rFonts w:hint="eastAsia"/>
                                <w:b/>
                                <w:bCs/>
                                <w:color w:val="FFFFFF"/>
                              </w:rPr>
                              <w:t>2</w:t>
                            </w:r>
                            <w:r>
                              <w:rPr>
                                <w:rFonts w:hint="eastAsia"/>
                                <w:b/>
                                <w:bCs/>
                                <w:color w:val="FFFFFF"/>
                              </w:rPr>
                              <w:t>千</w:t>
                            </w:r>
                            <w:r>
                              <w:rPr>
                                <w:rFonts w:hint="eastAsia"/>
                                <w:b/>
                                <w:bCs/>
                                <w:color w:val="FFFFFF"/>
                              </w:rPr>
                              <w:t>/</w:t>
                            </w:r>
                            <w:r>
                              <w:rPr>
                                <w:rFonts w:hint="eastAsia"/>
                                <w:b/>
                                <w:bCs/>
                                <w:color w:val="FFFFFF"/>
                              </w:rPr>
                              <w:t>月</w:t>
                            </w:r>
                          </w:p>
                        </w:txbxContent>
                      </wps:txbx>
                      <wps:bodyPr vert="horz" wrap="square" anchor="t" upright="1"/>
                    </wps:wsp>
                  </a:graphicData>
                </a:graphic>
              </wp:anchor>
            </w:drawing>
          </mc:Choice>
          <mc:Fallback>
            <w:pict>
              <v:shape w14:anchorId="6061FEDC" id="自选图形 295" o:spid="_x0000_s1053" type="#_x0000_t15" style="position:absolute;margin-left:345.25pt;margin-top:10.1pt;width:91.05pt;height:24.75pt;flip:x;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" fillcolor="#1f497d" strokecolor="white">
                <v:textbox>
                  <w:txbxContent>
                    <w:p w14:paraId="656E8E5A" w14:textId="77777777" w:rsidR="00A02EA3" w:rsidRDefault="0092511B">
                      <w:pPr>
                        <w:rPr>
                          <w:b/>
                          <w:bCs/>
                          <w:color w:val="FFFFFF"/>
                        </w:rPr>
                      </w:pPr>
                      <w:r>
                        <w:rPr>
                          <w:rFonts w:hint="eastAsia"/>
                          <w:b/>
                          <w:bCs/>
                          <w:color w:val="FFFFFF"/>
                        </w:rPr>
                        <w:t>毛利：</w:t>
                      </w:r>
                      <w:r>
                        <w:rPr>
                          <w:rFonts w:hint="eastAsia"/>
                          <w:b/>
                          <w:bCs/>
                          <w:color w:val="FFFFFF"/>
                        </w:rPr>
                        <w:t>2</w:t>
                      </w:r>
                      <w:r>
                        <w:rPr>
                          <w:rFonts w:hint="eastAsia"/>
                          <w:b/>
                          <w:bCs/>
                          <w:color w:val="FFFFFF"/>
                        </w:rPr>
                        <w:t>千</w:t>
                      </w:r>
                      <w:r>
                        <w:rPr>
                          <w:rFonts w:hint="eastAsia"/>
                          <w:b/>
                          <w:bCs/>
                          <w:color w:val="FFFFFF"/>
                        </w:rPr>
                        <w:t>/</w:t>
                      </w:r>
                      <w:r>
                        <w:rPr>
                          <w:rFonts w:hint="eastAsia"/>
                          <w:b/>
                          <w:bCs/>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73600" behindDoc="0" locked="0" layoutInCell="1" allowOverlap="1" wp14:anchorId="5222A4CB" wp14:editId="1618D252">
                <wp:simplePos x="0" y="0"/>
                <wp:positionH relativeFrom="column">
                  <wp:posOffset>2867660</wp:posOffset>
                </wp:positionH>
                <wp:positionV relativeFrom="paragraph">
                  <wp:posOffset>136525</wp:posOffset>
                </wp:positionV>
                <wp:extent cx="1499235" cy="314325"/>
                <wp:effectExtent l="12065" t="4445" r="12700" b="5080"/>
                <wp:wrapNone/>
                <wp:docPr id="52" name="自选图形 296"/>
                <wp:cNvGraphicFramePr/>
                <a:graphic xmlns:a="http://schemas.openxmlformats.org/drawingml/2006/main">
                  <a:graphicData uri="http://schemas.microsoft.com/office/word/2010/wordprocessingShape">
                    <wps:wsp>
                      <wps:cNvSpPr/>
                      <wps:spPr>
                        <a:xfrm flipH="1">
                          <a:off x="0" y="0"/>
                          <a:ext cx="1499235" cy="314325"/>
                        </a:xfrm>
                        <a:prstGeom prst="homePlate">
                          <a:avLst>
                            <a:gd name="adj" fmla="val 119242"/>
                          </a:avLst>
                        </a:prstGeom>
                        <a:solidFill>
                          <a:srgbClr val="E46C0A"/>
                        </a:solidFill>
                        <a:ln w="9525" cap="flat" cmpd="sng">
                          <a:solidFill>
                            <a:srgbClr val="FFFFFF"/>
                          </a:solidFill>
                          <a:prstDash val="solid"/>
                          <a:miter/>
                          <a:headEnd type="none" w="med" len="med"/>
                          <a:tailEnd type="none" w="med" len="med"/>
                        </a:ln>
                      </wps:spPr>
                      <wps:txbx>
                        <w:txbxContent>
                          <w:p w14:paraId="13F71477" w14:textId="77777777" w:rsidR="00A02EA3" w:rsidRDefault="0092511B">
                            <w:pPr>
                              <w:rPr>
                                <w:b/>
                                <w:bCs/>
                                <w:color w:val="FFFFFF"/>
                              </w:rPr>
                            </w:pPr>
                            <w:r>
                              <w:rPr>
                                <w:rFonts w:hint="eastAsia"/>
                                <w:b/>
                                <w:bCs/>
                                <w:color w:val="FFFFFF"/>
                              </w:rPr>
                              <w:t>营业额：</w:t>
                            </w:r>
                            <w:r>
                              <w:rPr>
                                <w:rFonts w:hint="eastAsia"/>
                                <w:b/>
                                <w:bCs/>
                                <w:color w:val="FFFFFF"/>
                              </w:rPr>
                              <w:t>2</w:t>
                            </w:r>
                            <w:r>
                              <w:rPr>
                                <w:rFonts w:hint="eastAsia"/>
                                <w:b/>
                                <w:bCs/>
                                <w:color w:val="FFFFFF"/>
                              </w:rPr>
                              <w:t>万元</w:t>
                            </w:r>
                            <w:r>
                              <w:rPr>
                                <w:rFonts w:hint="eastAsia"/>
                                <w:b/>
                                <w:bCs/>
                                <w:color w:val="FFFFFF"/>
                              </w:rPr>
                              <w:t>/</w:t>
                            </w:r>
                            <w:r>
                              <w:rPr>
                                <w:rFonts w:hint="eastAsia"/>
                                <w:b/>
                                <w:bCs/>
                                <w:color w:val="FFFFFF"/>
                              </w:rPr>
                              <w:t>月</w:t>
                            </w:r>
                          </w:p>
                        </w:txbxContent>
                      </wps:txbx>
                      <wps:bodyPr vert="horz" wrap="square" anchor="t" upright="1"/>
                    </wps:wsp>
                  </a:graphicData>
                </a:graphic>
              </wp:anchor>
            </w:drawing>
          </mc:Choice>
          <mc:Fallback>
            <w:pict>
              <v:shape w14:anchorId="5222A4CB" id="自选图形 296" o:spid="_x0000_s1054" type="#_x0000_t15" style="position:absolute;margin-left:225.8pt;margin-top:10.75pt;width:118.05pt;height:24.75pt;flip:x;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" fillcolor="#e46c0a" strokecolor="white">
                <v:textbox>
                  <w:txbxContent>
                    <w:p w14:paraId="13F71477" w14:textId="77777777" w:rsidR="00A02EA3" w:rsidRDefault="0092511B">
                      <w:pPr>
                        <w:rPr>
                          <w:b/>
                          <w:bCs/>
                          <w:color w:val="FFFFFF"/>
                        </w:rPr>
                      </w:pPr>
                      <w:r>
                        <w:rPr>
                          <w:rFonts w:hint="eastAsia"/>
                          <w:b/>
                          <w:bCs/>
                          <w:color w:val="FFFFFF"/>
                        </w:rPr>
                        <w:t>营业额：</w:t>
                      </w:r>
                      <w:r>
                        <w:rPr>
                          <w:rFonts w:hint="eastAsia"/>
                          <w:b/>
                          <w:bCs/>
                          <w:color w:val="FFFFFF"/>
                        </w:rPr>
                        <w:t>2</w:t>
                      </w:r>
                      <w:r>
                        <w:rPr>
                          <w:rFonts w:hint="eastAsia"/>
                          <w:b/>
                          <w:bCs/>
                          <w:color w:val="FFFFFF"/>
                        </w:rPr>
                        <w:t>万元</w:t>
                      </w:r>
                      <w:r>
                        <w:rPr>
                          <w:rFonts w:hint="eastAsia"/>
                          <w:b/>
                          <w:bCs/>
                          <w:color w:val="FFFFFF"/>
                        </w:rPr>
                        <w:t>/</w:t>
                      </w:r>
                      <w:r>
                        <w:rPr>
                          <w:rFonts w:hint="eastAsia"/>
                          <w:b/>
                          <w:bCs/>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64384" behindDoc="0" locked="0" layoutInCell="1" allowOverlap="1" wp14:anchorId="51494DB5" wp14:editId="04370242">
                <wp:simplePos x="0" y="0"/>
                <wp:positionH relativeFrom="column">
                  <wp:posOffset>2675890</wp:posOffset>
                </wp:positionH>
                <wp:positionV relativeFrom="paragraph">
                  <wp:posOffset>218440</wp:posOffset>
                </wp:positionV>
                <wp:extent cx="90170" cy="135255"/>
                <wp:effectExtent l="5715" t="8890" r="18415" b="8255"/>
                <wp:wrapNone/>
                <wp:docPr id="43" name="自选图形 286"/>
                <wp:cNvGraphicFramePr/>
                <a:graphic xmlns:a="http://schemas.openxmlformats.org/drawingml/2006/main">
                  <a:graphicData uri="http://schemas.microsoft.com/office/word/2010/wordprocessingShape">
                    <wps:wsp>
                      <wps:cNvSpPr/>
                      <wps:spPr>
                        <a:xfrm>
                          <a:off x="0" y="0"/>
                          <a:ext cx="90170" cy="135255"/>
                        </a:xfrm>
                        <a:prstGeom prst="flowChartDecision">
                          <a:avLst/>
                        </a:prstGeom>
                        <a:solidFill>
                          <a:srgbClr val="1F497D"/>
                        </a:solidFill>
                        <a:ln w="9525" cap="flat" cmpd="sng">
                          <a:solidFill>
                            <a:srgbClr val="D9D9D9"/>
                          </a:solidFill>
                          <a:prstDash val="solid"/>
                          <a:miter/>
                          <a:headEnd type="none" w="med" len="med"/>
                          <a:tailEnd type="none" w="med" len="med"/>
                        </a:ln>
                      </wps:spPr>
                      <wps:bodyPr vert="horz" wrap="square" anchor="t" upright="1"/>
                    </wps:wsp>
                  </a:graphicData>
                </a:graphic>
              </wp:anchor>
            </w:drawing>
          </mc:Choice>
          <mc:Fallback>
            <w:pict>
              <v:shapetype w14:anchorId="0EA89231" id="_x0000_t110" coordsize="21600,21600" o:spt="110" path="m10800,l,10800,10800,21600,21600,10800xe">
                <v:stroke joinstyle="miter"/>
                <v:path gradientshapeok="t" o:connecttype="rect" textboxrect="5400,5400,16200,16200"/>
              </v:shapetype>
              <v:shape id="自选图形 286" o:spid="_x0000_s1026" type="#_x0000_t110" style="position:absolute;left:0;text-align:left;margin-left:210.7pt;margin-top:17.2pt;width:7.1pt;height:10.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" fillcolor="#1f497d" strokecolor="#d9d9d9"/>
            </w:pict>
          </mc:Fallback>
        </mc:AlternateContent>
      </w:r>
    </w:p>
    <w:p w14:paraId="1DA3CE0D" w14:textId="77777777" w:rsidR="00A02EA3" w:rsidRPr="007E58F5" w:rsidRDefault="00A02EA3">
      <w:pPr>
        <w:jc w:val="left"/>
        <w:rPr>
          <w:rFonts w:ascii="宋体" w:hAnsi="宋体" w:cs="仿宋_GB2312"/>
          <w:color w:val="3F3F3F"/>
          <w:kern w:val="1"/>
          <w:sz w:val="28"/>
          <w:szCs w:val="28"/>
        </w:rPr>
      </w:pPr>
    </w:p>
    <w:p w14:paraId="30248F75" w14:textId="77777777" w:rsidR="00A02EA3" w:rsidRPr="007E58F5" w:rsidRDefault="0092511B">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674624" behindDoc="0" locked="0" layoutInCell="1" allowOverlap="1" wp14:anchorId="4D5E47DC" wp14:editId="34F7B15E">
                <wp:simplePos x="0" y="0"/>
                <wp:positionH relativeFrom="column">
                  <wp:posOffset>157480</wp:posOffset>
                </wp:positionH>
                <wp:positionV relativeFrom="paragraph">
                  <wp:posOffset>45720</wp:posOffset>
                </wp:positionV>
                <wp:extent cx="838200" cy="314325"/>
                <wp:effectExtent l="4445" t="4445" r="14605" b="5080"/>
                <wp:wrapNone/>
                <wp:docPr id="53" name="自选图形 298"/>
                <wp:cNvGraphicFramePr/>
                <a:graphic xmlns:a="http://schemas.openxmlformats.org/drawingml/2006/main">
                  <a:graphicData uri="http://schemas.microsoft.com/office/word/2010/wordprocessingShape">
                    <wps:wsp>
                      <wps:cNvSpPr/>
                      <wps:spPr>
                        <a:xfrm>
                          <a:off x="0" y="0"/>
                          <a:ext cx="838200" cy="314325"/>
                        </a:xfrm>
                        <a:prstGeom prst="homePlate">
                          <a:avLst>
                            <a:gd name="adj" fmla="val 66666"/>
                          </a:avLst>
                        </a:prstGeom>
                        <a:solidFill>
                          <a:srgbClr val="1F497D"/>
                        </a:solidFill>
                        <a:ln w="9525" cap="flat" cmpd="sng">
                          <a:solidFill>
                            <a:srgbClr val="FFFFFF"/>
                          </a:solidFill>
                          <a:prstDash val="solid"/>
                          <a:miter/>
                          <a:headEnd type="none" w="med" len="med"/>
                          <a:tailEnd type="none" w="med" len="med"/>
                        </a:ln>
                      </wps:spPr>
                      <wps:txbx>
                        <w:txbxContent>
                          <w:p w14:paraId="039EC5FC" w14:textId="77777777" w:rsidR="00A02EA3" w:rsidRDefault="0092511B">
                            <w:pPr>
                              <w:rPr>
                                <w:b/>
                                <w:bCs/>
                                <w:color w:val="FFFFFF"/>
                              </w:rPr>
                            </w:pPr>
                            <w:r>
                              <w:rPr>
                                <w:rFonts w:hint="eastAsia"/>
                                <w:b/>
                                <w:bCs/>
                                <w:color w:val="FFFFFF"/>
                              </w:rPr>
                              <w:t>第四五月</w:t>
                            </w:r>
                          </w:p>
                        </w:txbxContent>
                      </wps:txbx>
                      <wps:bodyPr vert="horz" wrap="square" anchor="t" upright="1"/>
                    </wps:wsp>
                  </a:graphicData>
                </a:graphic>
              </wp:anchor>
            </w:drawing>
          </mc:Choice>
          <mc:Fallback>
            <w:pict>
              <v:shape w14:anchorId="4D5E47DC" id="自选图形 298" o:spid="_x0000_s1055" type="#_x0000_t15" style="position:absolute;margin-left:12.4pt;margin-top:3.6pt;width:66pt;height:24.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" fillcolor="#1f497d" strokecolor="white">
                <v:textbox>
                  <w:txbxContent>
                    <w:p w14:paraId="039EC5FC" w14:textId="77777777" w:rsidR="00A02EA3" w:rsidRDefault="0092511B">
                      <w:pPr>
                        <w:rPr>
                          <w:b/>
                          <w:bCs/>
                          <w:color w:val="FFFFFF"/>
                        </w:rPr>
                      </w:pPr>
                      <w:r>
                        <w:rPr>
                          <w:rFonts w:hint="eastAsia"/>
                          <w:b/>
                          <w:bCs/>
                          <w:color w:val="FFFFFF"/>
                        </w:rPr>
                        <w:t>第四五月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75648" behindDoc="0" locked="0" layoutInCell="1" allowOverlap="1" wp14:anchorId="1D5C32F3" wp14:editId="751B58E9">
                <wp:simplePos x="0" y="0"/>
                <wp:positionH relativeFrom="column">
                  <wp:posOffset>1050925</wp:posOffset>
                </wp:positionH>
                <wp:positionV relativeFrom="paragraph">
                  <wp:posOffset>45085</wp:posOffset>
                </wp:positionV>
                <wp:extent cx="1492250" cy="314325"/>
                <wp:effectExtent l="4445" t="4445" r="27305" b="5080"/>
                <wp:wrapNone/>
                <wp:docPr id="54" name="自选图形 299"/>
                <wp:cNvGraphicFramePr/>
                <a:graphic xmlns:a="http://schemas.openxmlformats.org/drawingml/2006/main">
                  <a:graphicData uri="http://schemas.microsoft.com/office/word/2010/wordprocessingShape">
                    <wps:wsp>
                      <wps:cNvSpPr/>
                      <wps:spPr>
                        <a:xfrm>
                          <a:off x="0" y="0"/>
                          <a:ext cx="1492250" cy="314325"/>
                        </a:xfrm>
                        <a:prstGeom prst="homePlate">
                          <a:avLst>
                            <a:gd name="adj" fmla="val 118686"/>
                          </a:avLst>
                        </a:prstGeom>
                        <a:solidFill>
                          <a:srgbClr val="E46C0A"/>
                        </a:solidFill>
                        <a:ln w="9525" cap="flat" cmpd="sng">
                          <a:solidFill>
                            <a:srgbClr val="FFFFFF"/>
                          </a:solidFill>
                          <a:prstDash val="solid"/>
                          <a:miter/>
                          <a:headEnd type="none" w="med" len="med"/>
                          <a:tailEnd type="none" w="med" len="med"/>
                        </a:ln>
                      </wps:spPr>
                      <wps:txbx>
                        <w:txbxContent>
                          <w:p w14:paraId="057130FC" w14:textId="07403BE1" w:rsidR="00A02EA3" w:rsidRDefault="002100D0">
                            <w:pPr>
                              <w:rPr>
                                <w:color w:val="FFFFFF"/>
                              </w:rPr>
                            </w:pPr>
                            <w:r>
                              <w:rPr>
                                <w:rFonts w:hint="eastAsia"/>
                                <w:b/>
                                <w:bCs/>
                                <w:color w:val="FFFFFF"/>
                              </w:rPr>
                              <w:t>使用量</w:t>
                            </w:r>
                            <w:r w:rsidR="0092511B">
                              <w:rPr>
                                <w:rFonts w:hint="eastAsia"/>
                                <w:b/>
                                <w:bCs/>
                                <w:color w:val="FFFFFF"/>
                              </w:rPr>
                              <w:t>3000</w:t>
                            </w:r>
                            <w:r w:rsidR="0092511B">
                              <w:rPr>
                                <w:rFonts w:hint="eastAsia"/>
                                <w:b/>
                                <w:bCs/>
                                <w:color w:val="FFFFFF"/>
                              </w:rPr>
                              <w:t>位</w:t>
                            </w:r>
                            <w:r w:rsidR="0092511B">
                              <w:rPr>
                                <w:rFonts w:hint="eastAsia"/>
                                <w:color w:val="FFFFFF"/>
                              </w:rPr>
                              <w:t>/</w:t>
                            </w:r>
                            <w:r w:rsidR="0092511B">
                              <w:rPr>
                                <w:rFonts w:hint="eastAsia"/>
                                <w:color w:val="FFFFFF"/>
                              </w:rPr>
                              <w:t>月</w:t>
                            </w:r>
                          </w:p>
                        </w:txbxContent>
                      </wps:txbx>
                      <wps:bodyPr vert="horz" wrap="square" anchor="t" upright="1"/>
                    </wps:wsp>
                  </a:graphicData>
                </a:graphic>
              </wp:anchor>
            </w:drawing>
          </mc:Choice>
          <mc:Fallback>
            <w:pict>
              <v:shape w14:anchorId="1D5C32F3" id="自选图形 299" o:spid="_x0000_s1056" type="#_x0000_t15" style="position:absolute;margin-left:82.75pt;margin-top:3.55pt;width:117.5pt;height:24.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" fillcolor="#e46c0a" strokecolor="white">
                <v:textbox>
                  <w:txbxContent>
                    <w:p w14:paraId="057130FC" w14:textId="07403BE1" w:rsidR="00A02EA3" w:rsidRDefault="002100D0">
                      <w:pPr>
                        <w:rPr>
                          <w:color w:val="FFFFFF"/>
                        </w:rPr>
                      </w:pPr>
                      <w:r>
                        <w:rPr>
                          <w:rFonts w:hint="eastAsia"/>
                          <w:b/>
                          <w:bCs/>
                          <w:color w:val="FFFFFF"/>
                        </w:rPr>
                        <w:t>使用量</w:t>
                      </w:r>
                      <w:r w:rsidR="0092511B">
                        <w:rPr>
                          <w:rFonts w:hint="eastAsia"/>
                          <w:b/>
                          <w:bCs/>
                          <w:color w:val="FFFFFF"/>
                        </w:rPr>
                        <w:t>3000</w:t>
                      </w:r>
                      <w:r w:rsidR="0092511B">
                        <w:rPr>
                          <w:rFonts w:hint="eastAsia"/>
                          <w:b/>
                          <w:bCs/>
                          <w:color w:val="FFFFFF"/>
                        </w:rPr>
                        <w:t>位</w:t>
                      </w:r>
                      <w:r w:rsidR="0092511B">
                        <w:rPr>
                          <w:rFonts w:hint="eastAsia"/>
                          <w:color w:val="FFFFFF"/>
                        </w:rPr>
                        <w:t>/</w:t>
                      </w:r>
                      <w:r w:rsidR="0092511B">
                        <w:rPr>
                          <w:rFonts w:hint="eastAsia"/>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76672" behindDoc="0" locked="0" layoutInCell="1" allowOverlap="1" wp14:anchorId="352ECB2C" wp14:editId="5F351972">
                <wp:simplePos x="0" y="0"/>
                <wp:positionH relativeFrom="column">
                  <wp:posOffset>4392930</wp:posOffset>
                </wp:positionH>
                <wp:positionV relativeFrom="paragraph">
                  <wp:posOffset>27305</wp:posOffset>
                </wp:positionV>
                <wp:extent cx="1245870" cy="314325"/>
                <wp:effectExtent l="10795" t="4445" r="19685" b="5080"/>
                <wp:wrapNone/>
                <wp:docPr id="55" name="自选图形 297"/>
                <wp:cNvGraphicFramePr/>
                <a:graphic xmlns:a="http://schemas.openxmlformats.org/drawingml/2006/main">
                  <a:graphicData uri="http://schemas.microsoft.com/office/word/2010/wordprocessingShape">
                    <wps:wsp>
                      <wps:cNvSpPr/>
                      <wps:spPr>
                        <a:xfrm flipH="1">
                          <a:off x="0" y="0"/>
                          <a:ext cx="1245870" cy="314325"/>
                        </a:xfrm>
                        <a:prstGeom prst="homePlate">
                          <a:avLst>
                            <a:gd name="adj" fmla="val 99090"/>
                          </a:avLst>
                        </a:prstGeom>
                        <a:solidFill>
                          <a:srgbClr val="1F497D"/>
                        </a:solidFill>
                        <a:ln w="9525" cap="flat" cmpd="sng">
                          <a:solidFill>
                            <a:srgbClr val="FFFFFF"/>
                          </a:solidFill>
                          <a:prstDash val="solid"/>
                          <a:miter/>
                          <a:headEnd type="none" w="med" len="med"/>
                          <a:tailEnd type="none" w="med" len="med"/>
                        </a:ln>
                      </wps:spPr>
                      <wps:txbx>
                        <w:txbxContent>
                          <w:p w14:paraId="1E44FAE9" w14:textId="77777777" w:rsidR="00A02EA3" w:rsidRDefault="0092511B">
                            <w:pPr>
                              <w:rPr>
                                <w:b/>
                                <w:bCs/>
                                <w:color w:val="FFFFFF"/>
                              </w:rPr>
                            </w:pPr>
                            <w:r>
                              <w:rPr>
                                <w:rFonts w:hint="eastAsia"/>
                                <w:b/>
                                <w:bCs/>
                                <w:color w:val="FFFFFF"/>
                              </w:rPr>
                              <w:t>毛利：</w:t>
                            </w:r>
                            <w:r>
                              <w:rPr>
                                <w:rFonts w:hint="eastAsia"/>
                                <w:b/>
                                <w:bCs/>
                                <w:color w:val="FFFFFF"/>
                              </w:rPr>
                              <w:t>5</w:t>
                            </w:r>
                            <w:r>
                              <w:rPr>
                                <w:rFonts w:hint="eastAsia"/>
                                <w:b/>
                                <w:bCs/>
                                <w:color w:val="FFFFFF"/>
                              </w:rPr>
                              <w:t>千</w:t>
                            </w:r>
                            <w:r>
                              <w:rPr>
                                <w:rFonts w:hint="eastAsia"/>
                                <w:b/>
                                <w:bCs/>
                                <w:color w:val="FFFFFF"/>
                              </w:rPr>
                              <w:t>/</w:t>
                            </w:r>
                            <w:r>
                              <w:rPr>
                                <w:rFonts w:hint="eastAsia"/>
                                <w:b/>
                                <w:bCs/>
                                <w:color w:val="FFFFFF"/>
                              </w:rPr>
                              <w:t>月</w:t>
                            </w:r>
                          </w:p>
                        </w:txbxContent>
                      </wps:txbx>
                      <wps:bodyPr vert="horz" wrap="square" anchor="t" upright="1"/>
                    </wps:wsp>
                  </a:graphicData>
                </a:graphic>
              </wp:anchor>
            </w:drawing>
          </mc:Choice>
          <mc:Fallback>
            <w:pict>
              <v:shape w14:anchorId="352ECB2C" id="自选图形 297" o:spid="_x0000_s1057" type="#_x0000_t15" style="position:absolute;margin-left:345.9pt;margin-top:2.15pt;width:98.1pt;height:24.75pt;flip:x;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" fillcolor="#1f497d" strokecolor="white">
                <v:textbox>
                  <w:txbxContent>
                    <w:p w14:paraId="1E44FAE9" w14:textId="77777777" w:rsidR="00A02EA3" w:rsidRDefault="0092511B">
                      <w:pPr>
                        <w:rPr>
                          <w:b/>
                          <w:bCs/>
                          <w:color w:val="FFFFFF"/>
                        </w:rPr>
                      </w:pPr>
                      <w:r>
                        <w:rPr>
                          <w:rFonts w:hint="eastAsia"/>
                          <w:b/>
                          <w:bCs/>
                          <w:color w:val="FFFFFF"/>
                        </w:rPr>
                        <w:t>毛利：</w:t>
                      </w:r>
                      <w:r>
                        <w:rPr>
                          <w:rFonts w:hint="eastAsia"/>
                          <w:b/>
                          <w:bCs/>
                          <w:color w:val="FFFFFF"/>
                        </w:rPr>
                        <w:t>5</w:t>
                      </w:r>
                      <w:r>
                        <w:rPr>
                          <w:rFonts w:hint="eastAsia"/>
                          <w:b/>
                          <w:bCs/>
                          <w:color w:val="FFFFFF"/>
                        </w:rPr>
                        <w:t>千</w:t>
                      </w:r>
                      <w:r>
                        <w:rPr>
                          <w:rFonts w:hint="eastAsia"/>
                          <w:b/>
                          <w:bCs/>
                          <w:color w:val="FFFFFF"/>
                        </w:rPr>
                        <w:t>/</w:t>
                      </w:r>
                      <w:r>
                        <w:rPr>
                          <w:rFonts w:hint="eastAsia"/>
                          <w:b/>
                          <w:bCs/>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77696" behindDoc="0" locked="0" layoutInCell="1" allowOverlap="1" wp14:anchorId="131E08AD" wp14:editId="023F9BA9">
                <wp:simplePos x="0" y="0"/>
                <wp:positionH relativeFrom="column">
                  <wp:posOffset>2875915</wp:posOffset>
                </wp:positionH>
                <wp:positionV relativeFrom="paragraph">
                  <wp:posOffset>35560</wp:posOffset>
                </wp:positionV>
                <wp:extent cx="1499235" cy="314325"/>
                <wp:effectExtent l="12065" t="4445" r="12700" b="5080"/>
                <wp:wrapNone/>
                <wp:docPr id="56" name="自选图形 300"/>
                <wp:cNvGraphicFramePr/>
                <a:graphic xmlns:a="http://schemas.openxmlformats.org/drawingml/2006/main">
                  <a:graphicData uri="http://schemas.microsoft.com/office/word/2010/wordprocessingShape">
                    <wps:wsp>
                      <wps:cNvSpPr/>
                      <wps:spPr>
                        <a:xfrm flipH="1">
                          <a:off x="0" y="0"/>
                          <a:ext cx="1499235" cy="314325"/>
                        </a:xfrm>
                        <a:prstGeom prst="homePlate">
                          <a:avLst>
                            <a:gd name="adj" fmla="val 119242"/>
                          </a:avLst>
                        </a:prstGeom>
                        <a:solidFill>
                          <a:srgbClr val="E46C0A"/>
                        </a:solidFill>
                        <a:ln w="9525" cap="flat" cmpd="sng">
                          <a:solidFill>
                            <a:srgbClr val="FFFFFF"/>
                          </a:solidFill>
                          <a:prstDash val="solid"/>
                          <a:miter/>
                          <a:headEnd type="none" w="med" len="med"/>
                          <a:tailEnd type="none" w="med" len="med"/>
                        </a:ln>
                      </wps:spPr>
                      <wps:txbx>
                        <w:txbxContent>
                          <w:p w14:paraId="435E2901" w14:textId="77777777" w:rsidR="00A02EA3" w:rsidRDefault="0092511B">
                            <w:pPr>
                              <w:rPr>
                                <w:b/>
                                <w:bCs/>
                                <w:color w:val="FFFFFF"/>
                              </w:rPr>
                            </w:pPr>
                            <w:r>
                              <w:rPr>
                                <w:rFonts w:hint="eastAsia"/>
                                <w:b/>
                                <w:bCs/>
                                <w:color w:val="FFFFFF"/>
                              </w:rPr>
                              <w:t>营业额：</w:t>
                            </w:r>
                            <w:r>
                              <w:rPr>
                                <w:rFonts w:hint="eastAsia"/>
                                <w:b/>
                                <w:bCs/>
                                <w:color w:val="FFFFFF"/>
                              </w:rPr>
                              <w:t>5</w:t>
                            </w:r>
                            <w:r>
                              <w:rPr>
                                <w:rFonts w:hint="eastAsia"/>
                                <w:b/>
                                <w:bCs/>
                                <w:color w:val="FFFFFF"/>
                              </w:rPr>
                              <w:t>万元</w:t>
                            </w:r>
                            <w:r>
                              <w:rPr>
                                <w:rFonts w:hint="eastAsia"/>
                                <w:b/>
                                <w:bCs/>
                                <w:color w:val="FFFFFF"/>
                              </w:rPr>
                              <w:t>/</w:t>
                            </w:r>
                            <w:r>
                              <w:rPr>
                                <w:rFonts w:hint="eastAsia"/>
                                <w:b/>
                                <w:bCs/>
                                <w:color w:val="FFFFFF"/>
                              </w:rPr>
                              <w:t>月</w:t>
                            </w:r>
                          </w:p>
                        </w:txbxContent>
                      </wps:txbx>
                      <wps:bodyPr vert="horz" wrap="square" anchor="t" upright="1"/>
                    </wps:wsp>
                  </a:graphicData>
                </a:graphic>
              </wp:anchor>
            </w:drawing>
          </mc:Choice>
          <mc:Fallback>
            <w:pict>
              <v:shape w14:anchorId="131E08AD" id="自选图形 300" o:spid="_x0000_s1058" type="#_x0000_t15" style="position:absolute;margin-left:226.45pt;margin-top:2.8pt;width:118.05pt;height:24.75pt;flip:x;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" fillcolor="#e46c0a" strokecolor="white">
                <v:textbox>
                  <w:txbxContent>
                    <w:p w14:paraId="435E2901" w14:textId="77777777" w:rsidR="00A02EA3" w:rsidRDefault="0092511B">
                      <w:pPr>
                        <w:rPr>
                          <w:b/>
                          <w:bCs/>
                          <w:color w:val="FFFFFF"/>
                        </w:rPr>
                      </w:pPr>
                      <w:r>
                        <w:rPr>
                          <w:rFonts w:hint="eastAsia"/>
                          <w:b/>
                          <w:bCs/>
                          <w:color w:val="FFFFFF"/>
                        </w:rPr>
                        <w:t>营业额：</w:t>
                      </w:r>
                      <w:r>
                        <w:rPr>
                          <w:rFonts w:hint="eastAsia"/>
                          <w:b/>
                          <w:bCs/>
                          <w:color w:val="FFFFFF"/>
                        </w:rPr>
                        <w:t>5</w:t>
                      </w:r>
                      <w:r>
                        <w:rPr>
                          <w:rFonts w:hint="eastAsia"/>
                          <w:b/>
                          <w:bCs/>
                          <w:color w:val="FFFFFF"/>
                        </w:rPr>
                        <w:t>万元</w:t>
                      </w:r>
                      <w:r>
                        <w:rPr>
                          <w:rFonts w:hint="eastAsia"/>
                          <w:b/>
                          <w:bCs/>
                          <w:color w:val="FFFFFF"/>
                        </w:rPr>
                        <w:t>/</w:t>
                      </w:r>
                      <w:r>
                        <w:rPr>
                          <w:rFonts w:hint="eastAsia"/>
                          <w:b/>
                          <w:bCs/>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65408" behindDoc="0" locked="0" layoutInCell="1" allowOverlap="1" wp14:anchorId="5D434875" wp14:editId="793F94D5">
                <wp:simplePos x="0" y="0"/>
                <wp:positionH relativeFrom="column">
                  <wp:posOffset>2675255</wp:posOffset>
                </wp:positionH>
                <wp:positionV relativeFrom="paragraph">
                  <wp:posOffset>132715</wp:posOffset>
                </wp:positionV>
                <wp:extent cx="90170" cy="135255"/>
                <wp:effectExtent l="5715" t="8890" r="18415" b="8255"/>
                <wp:wrapNone/>
                <wp:docPr id="44" name="自选图形 287"/>
                <wp:cNvGraphicFramePr/>
                <a:graphic xmlns:a="http://schemas.openxmlformats.org/drawingml/2006/main">
                  <a:graphicData uri="http://schemas.microsoft.com/office/word/2010/wordprocessingShape">
                    <wps:wsp>
                      <wps:cNvSpPr/>
                      <wps:spPr>
                        <a:xfrm>
                          <a:off x="0" y="0"/>
                          <a:ext cx="90170" cy="135255"/>
                        </a:xfrm>
                        <a:prstGeom prst="flowChartDecision">
                          <a:avLst/>
                        </a:prstGeom>
                        <a:solidFill>
                          <a:srgbClr val="1F497D"/>
                        </a:solidFill>
                        <a:ln w="9525" cap="flat" cmpd="sng">
                          <a:solidFill>
                            <a:srgbClr val="D9D9D9"/>
                          </a:solidFill>
                          <a:prstDash val="solid"/>
                          <a:miter/>
                          <a:headEnd type="none" w="med" len="med"/>
                          <a:tailEnd type="none" w="med" len="med"/>
                        </a:ln>
                      </wps:spPr>
                      <wps:bodyPr wrap="square" upright="1"/>
                    </wps:wsp>
                  </a:graphicData>
                </a:graphic>
              </wp:anchor>
            </w:drawing>
          </mc:Choice>
          <mc:Fallback>
            <w:pict>
              <v:shape w14:anchorId="1D4F0A94" id="自选图形 287" o:spid="_x0000_s1026" type="#_x0000_t110" style="position:absolute;left:0;text-align:left;margin-left:210.65pt;margin-top:10.45pt;width:7.1pt;height:10.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" fillcolor="#1f497d" strokecolor="#d9d9d9"/>
            </w:pict>
          </mc:Fallback>
        </mc:AlternateContent>
      </w:r>
    </w:p>
    <w:p w14:paraId="05A040F7" w14:textId="77777777" w:rsidR="00A02EA3" w:rsidRPr="007E58F5" w:rsidRDefault="00A02EA3">
      <w:pPr>
        <w:jc w:val="left"/>
        <w:rPr>
          <w:rFonts w:ascii="宋体" w:hAnsi="宋体" w:cs="仿宋_GB2312"/>
          <w:color w:val="3F3F3F"/>
          <w:kern w:val="1"/>
          <w:sz w:val="28"/>
          <w:szCs w:val="28"/>
        </w:rPr>
      </w:pPr>
    </w:p>
    <w:p w14:paraId="6FE905D1" w14:textId="77777777" w:rsidR="00A02EA3" w:rsidRPr="007E58F5" w:rsidRDefault="00A02EA3">
      <w:pPr>
        <w:jc w:val="left"/>
        <w:rPr>
          <w:rFonts w:ascii="宋体" w:hAnsi="宋体" w:cs="仿宋_GB2312"/>
          <w:color w:val="3F3F3F"/>
          <w:kern w:val="1"/>
          <w:sz w:val="28"/>
          <w:szCs w:val="28"/>
        </w:rPr>
      </w:pPr>
    </w:p>
    <w:p w14:paraId="599104B5" w14:textId="77777777" w:rsidR="00A02EA3" w:rsidRPr="007E58F5" w:rsidRDefault="0092511B">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681792" behindDoc="0" locked="0" layoutInCell="1" allowOverlap="1" wp14:anchorId="173DA88A" wp14:editId="33778509">
                <wp:simplePos x="0" y="0"/>
                <wp:positionH relativeFrom="column">
                  <wp:posOffset>4518660</wp:posOffset>
                </wp:positionH>
                <wp:positionV relativeFrom="paragraph">
                  <wp:posOffset>213360</wp:posOffset>
                </wp:positionV>
                <wp:extent cx="1245870" cy="314325"/>
                <wp:effectExtent l="10795" t="4445" r="19685" b="5080"/>
                <wp:wrapNone/>
                <wp:docPr id="60" name="自选图形 304"/>
                <wp:cNvGraphicFramePr/>
                <a:graphic xmlns:a="http://schemas.openxmlformats.org/drawingml/2006/main">
                  <a:graphicData uri="http://schemas.microsoft.com/office/word/2010/wordprocessingShape">
                    <wps:wsp>
                      <wps:cNvSpPr/>
                      <wps:spPr>
                        <a:xfrm flipH="1">
                          <a:off x="0" y="0"/>
                          <a:ext cx="1245870" cy="314325"/>
                        </a:xfrm>
                        <a:prstGeom prst="homePlate">
                          <a:avLst>
                            <a:gd name="adj" fmla="val 99090"/>
                          </a:avLst>
                        </a:prstGeom>
                        <a:solidFill>
                          <a:srgbClr val="1F497D"/>
                        </a:solidFill>
                        <a:ln w="9525" cap="flat" cmpd="sng">
                          <a:solidFill>
                            <a:srgbClr val="FFFFFF"/>
                          </a:solidFill>
                          <a:prstDash val="solid"/>
                          <a:miter/>
                          <a:headEnd type="none" w="med" len="med"/>
                          <a:tailEnd type="none" w="med" len="med"/>
                        </a:ln>
                      </wps:spPr>
                      <wps:txbx>
                        <w:txbxContent>
                          <w:p w14:paraId="5B51A0F6" w14:textId="77777777" w:rsidR="00A02EA3" w:rsidRDefault="0092511B">
                            <w:pPr>
                              <w:rPr>
                                <w:b/>
                                <w:bCs/>
                                <w:color w:val="FFFFFF"/>
                              </w:rPr>
                            </w:pPr>
                            <w:r>
                              <w:rPr>
                                <w:rFonts w:hint="eastAsia"/>
                                <w:b/>
                                <w:bCs/>
                                <w:color w:val="FFFFFF"/>
                              </w:rPr>
                              <w:t>毛利：</w:t>
                            </w:r>
                            <w:r>
                              <w:rPr>
                                <w:rFonts w:hint="eastAsia"/>
                                <w:b/>
                                <w:bCs/>
                                <w:color w:val="FFFFFF"/>
                              </w:rPr>
                              <w:t>1</w:t>
                            </w:r>
                            <w:r>
                              <w:rPr>
                                <w:rFonts w:hint="eastAsia"/>
                                <w:b/>
                                <w:bCs/>
                                <w:color w:val="FFFFFF"/>
                              </w:rPr>
                              <w:t>万</w:t>
                            </w:r>
                            <w:r>
                              <w:rPr>
                                <w:rFonts w:hint="eastAsia"/>
                                <w:b/>
                                <w:bCs/>
                                <w:color w:val="FFFFFF"/>
                              </w:rPr>
                              <w:t>/</w:t>
                            </w:r>
                            <w:r>
                              <w:rPr>
                                <w:rFonts w:hint="eastAsia"/>
                                <w:b/>
                                <w:bCs/>
                                <w:color w:val="FFFFFF"/>
                              </w:rPr>
                              <w:t>月</w:t>
                            </w:r>
                          </w:p>
                        </w:txbxContent>
                      </wps:txbx>
                      <wps:bodyPr wrap="square" upright="1"/>
                    </wps:wsp>
                  </a:graphicData>
                </a:graphic>
              </wp:anchor>
            </w:drawing>
          </mc:Choice>
          <mc:Fallback>
            <w:pict>
              <v:shape w14:anchorId="173DA88A" id="自选图形 304" o:spid="_x0000_s1059" type="#_x0000_t15" style="position:absolute;margin-left:355.8pt;margin-top:16.8pt;width:98.1pt;height:24.75pt;flip:x;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" fillcolor="#1f497d" strokecolor="white">
                <v:textbox>
                  <w:txbxContent>
                    <w:p w14:paraId="5B51A0F6" w14:textId="77777777" w:rsidR="00A02EA3" w:rsidRDefault="0092511B">
                      <w:pPr>
                        <w:rPr>
                          <w:b/>
                          <w:bCs/>
                          <w:color w:val="FFFFFF"/>
                        </w:rPr>
                      </w:pPr>
                      <w:r>
                        <w:rPr>
                          <w:rFonts w:hint="eastAsia"/>
                          <w:b/>
                          <w:bCs/>
                          <w:color w:val="FFFFFF"/>
                        </w:rPr>
                        <w:t>毛利：</w:t>
                      </w:r>
                      <w:r>
                        <w:rPr>
                          <w:rFonts w:hint="eastAsia"/>
                          <w:b/>
                          <w:bCs/>
                          <w:color w:val="FFFFFF"/>
                        </w:rPr>
                        <w:t>1</w:t>
                      </w:r>
                      <w:r>
                        <w:rPr>
                          <w:rFonts w:hint="eastAsia"/>
                          <w:b/>
                          <w:bCs/>
                          <w:color w:val="FFFFFF"/>
                        </w:rPr>
                        <w:t>万</w:t>
                      </w:r>
                      <w:r>
                        <w:rPr>
                          <w:rFonts w:hint="eastAsia"/>
                          <w:b/>
                          <w:bCs/>
                          <w:color w:val="FFFFFF"/>
                        </w:rPr>
                        <w:t>/</w:t>
                      </w:r>
                      <w:r>
                        <w:rPr>
                          <w:rFonts w:hint="eastAsia"/>
                          <w:b/>
                          <w:bCs/>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79744" behindDoc="0" locked="0" layoutInCell="1" allowOverlap="1" wp14:anchorId="0B376804" wp14:editId="679E0857">
                <wp:simplePos x="0" y="0"/>
                <wp:positionH relativeFrom="column">
                  <wp:posOffset>210820</wp:posOffset>
                </wp:positionH>
                <wp:positionV relativeFrom="paragraph">
                  <wp:posOffset>231775</wp:posOffset>
                </wp:positionV>
                <wp:extent cx="793750" cy="314325"/>
                <wp:effectExtent l="4445" t="4445" r="20955" b="5080"/>
                <wp:wrapNone/>
                <wp:docPr id="58" name="自选图形 302"/>
                <wp:cNvGraphicFramePr/>
                <a:graphic xmlns:a="http://schemas.openxmlformats.org/drawingml/2006/main">
                  <a:graphicData uri="http://schemas.microsoft.com/office/word/2010/wordprocessingShape">
                    <wps:wsp>
                      <wps:cNvSpPr/>
                      <wps:spPr>
                        <a:xfrm>
                          <a:off x="0" y="0"/>
                          <a:ext cx="793750" cy="314325"/>
                        </a:xfrm>
                        <a:prstGeom prst="homePlate">
                          <a:avLst>
                            <a:gd name="adj" fmla="val 63131"/>
                          </a:avLst>
                        </a:prstGeom>
                        <a:solidFill>
                          <a:srgbClr val="1F497D"/>
                        </a:solidFill>
                        <a:ln w="9525" cap="flat" cmpd="sng">
                          <a:solidFill>
                            <a:srgbClr val="FFFFFF"/>
                          </a:solidFill>
                          <a:prstDash val="solid"/>
                          <a:miter/>
                          <a:headEnd type="none" w="med" len="med"/>
                          <a:tailEnd type="none" w="med" len="med"/>
                        </a:ln>
                      </wps:spPr>
                      <wps:txbx>
                        <w:txbxContent>
                          <w:p w14:paraId="341A5734" w14:textId="77777777" w:rsidR="00A02EA3" w:rsidRDefault="0092511B">
                            <w:pPr>
                              <w:rPr>
                                <w:b/>
                                <w:bCs/>
                                <w:color w:val="FFFFFF"/>
                              </w:rPr>
                            </w:pPr>
                            <w:r>
                              <w:rPr>
                                <w:rFonts w:hint="eastAsia"/>
                                <w:b/>
                                <w:bCs/>
                                <w:color w:val="FFFFFF"/>
                              </w:rPr>
                              <w:t>第一年</w:t>
                            </w:r>
                          </w:p>
                        </w:txbxContent>
                      </wps:txbx>
                      <wps:bodyPr vert="horz" wrap="square" anchor="t" upright="1"/>
                    </wps:wsp>
                  </a:graphicData>
                </a:graphic>
              </wp:anchor>
            </w:drawing>
          </mc:Choice>
          <mc:Fallback>
            <w:pict>
              <v:shape w14:anchorId="0B376804" id="自选图形 302" o:spid="_x0000_s1060" type="#_x0000_t15" style="position:absolute;margin-left:16.6pt;margin-top:18.25pt;width:62.5pt;height:24.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" fillcolor="#1f497d" strokecolor="white">
                <v:textbox>
                  <w:txbxContent>
                    <w:p w14:paraId="341A5734" w14:textId="77777777" w:rsidR="00A02EA3" w:rsidRDefault="0092511B">
                      <w:pPr>
                        <w:rPr>
                          <w:b/>
                          <w:bCs/>
                          <w:color w:val="FFFFFF"/>
                        </w:rPr>
                      </w:pPr>
                      <w:r>
                        <w:rPr>
                          <w:rFonts w:hint="eastAsia"/>
                          <w:b/>
                          <w:bCs/>
                          <w:color w:val="FFFFFF"/>
                        </w:rPr>
                        <w:t>第一年</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80768" behindDoc="0" locked="0" layoutInCell="1" allowOverlap="1" wp14:anchorId="34B2D5DC" wp14:editId="4BC3341C">
                <wp:simplePos x="0" y="0"/>
                <wp:positionH relativeFrom="column">
                  <wp:posOffset>1059815</wp:posOffset>
                </wp:positionH>
                <wp:positionV relativeFrom="paragraph">
                  <wp:posOffset>231140</wp:posOffset>
                </wp:positionV>
                <wp:extent cx="1492250" cy="314325"/>
                <wp:effectExtent l="4445" t="4445" r="27305" b="5080"/>
                <wp:wrapNone/>
                <wp:docPr id="59" name="自选图形 303"/>
                <wp:cNvGraphicFramePr/>
                <a:graphic xmlns:a="http://schemas.openxmlformats.org/drawingml/2006/main">
                  <a:graphicData uri="http://schemas.microsoft.com/office/word/2010/wordprocessingShape">
                    <wps:wsp>
                      <wps:cNvSpPr/>
                      <wps:spPr>
                        <a:xfrm>
                          <a:off x="0" y="0"/>
                          <a:ext cx="1492250" cy="314325"/>
                        </a:xfrm>
                        <a:prstGeom prst="homePlate">
                          <a:avLst>
                            <a:gd name="adj" fmla="val 118686"/>
                          </a:avLst>
                        </a:prstGeom>
                        <a:solidFill>
                          <a:srgbClr val="E46C0A"/>
                        </a:solidFill>
                        <a:ln w="9525" cap="flat" cmpd="sng">
                          <a:solidFill>
                            <a:srgbClr val="FFFFFF"/>
                          </a:solidFill>
                          <a:prstDash val="solid"/>
                          <a:miter/>
                          <a:headEnd type="none" w="med" len="med"/>
                          <a:tailEnd type="none" w="med" len="med"/>
                        </a:ln>
                      </wps:spPr>
                      <wps:txbx>
                        <w:txbxContent>
                          <w:p w14:paraId="427A222E" w14:textId="7F5E7255" w:rsidR="00A02EA3" w:rsidRDefault="002100D0">
                            <w:pPr>
                              <w:rPr>
                                <w:color w:val="FFFFFF"/>
                              </w:rPr>
                            </w:pPr>
                            <w:r>
                              <w:rPr>
                                <w:rFonts w:hint="eastAsia"/>
                                <w:b/>
                                <w:bCs/>
                                <w:color w:val="FFFFFF"/>
                              </w:rPr>
                              <w:t>使用量</w:t>
                            </w:r>
                            <w:r w:rsidR="0092511B">
                              <w:rPr>
                                <w:rFonts w:hint="eastAsia"/>
                                <w:color w:val="FFFFFF"/>
                              </w:rPr>
                              <w:t>10000</w:t>
                            </w:r>
                            <w:r w:rsidR="0092511B">
                              <w:rPr>
                                <w:rFonts w:hint="eastAsia"/>
                                <w:b/>
                                <w:bCs/>
                                <w:color w:val="FFFFFF"/>
                              </w:rPr>
                              <w:t>位</w:t>
                            </w:r>
                            <w:r w:rsidR="0092511B">
                              <w:rPr>
                                <w:rFonts w:hint="eastAsia"/>
                                <w:color w:val="FFFFFF"/>
                              </w:rPr>
                              <w:t>/</w:t>
                            </w:r>
                            <w:r w:rsidR="0092511B">
                              <w:rPr>
                                <w:rFonts w:hint="eastAsia"/>
                                <w:color w:val="FFFFFF"/>
                              </w:rPr>
                              <w:t>月</w:t>
                            </w:r>
                          </w:p>
                        </w:txbxContent>
                      </wps:txbx>
                      <wps:bodyPr wrap="square" upright="1"/>
                    </wps:wsp>
                  </a:graphicData>
                </a:graphic>
              </wp:anchor>
            </w:drawing>
          </mc:Choice>
          <mc:Fallback>
            <w:pict>
              <v:shape w14:anchorId="34B2D5DC" id="自选图形 303" o:spid="_x0000_s1061" type="#_x0000_t15" style="position:absolute;margin-left:83.45pt;margin-top:18.2pt;width:117.5pt;height:24.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" fillcolor="#e46c0a" strokecolor="white">
                <v:textbox>
                  <w:txbxContent>
                    <w:p w14:paraId="427A222E" w14:textId="7F5E7255" w:rsidR="00A02EA3" w:rsidRDefault="002100D0">
                      <w:pPr>
                        <w:rPr>
                          <w:color w:val="FFFFFF"/>
                        </w:rPr>
                      </w:pPr>
                      <w:r>
                        <w:rPr>
                          <w:rFonts w:hint="eastAsia"/>
                          <w:b/>
                          <w:bCs/>
                          <w:color w:val="FFFFFF"/>
                        </w:rPr>
                        <w:t>使用量</w:t>
                      </w:r>
                      <w:r w:rsidR="0092511B">
                        <w:rPr>
                          <w:rFonts w:hint="eastAsia"/>
                          <w:color w:val="FFFFFF"/>
                        </w:rPr>
                        <w:t>10000</w:t>
                      </w:r>
                      <w:r w:rsidR="0092511B">
                        <w:rPr>
                          <w:rFonts w:hint="eastAsia"/>
                          <w:b/>
                          <w:bCs/>
                          <w:color w:val="FFFFFF"/>
                        </w:rPr>
                        <w:t>位</w:t>
                      </w:r>
                      <w:r w:rsidR="0092511B">
                        <w:rPr>
                          <w:rFonts w:hint="eastAsia"/>
                          <w:color w:val="FFFFFF"/>
                        </w:rPr>
                        <w:t>/</w:t>
                      </w:r>
                      <w:r w:rsidR="0092511B">
                        <w:rPr>
                          <w:rFonts w:hint="eastAsia"/>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82816" behindDoc="0" locked="0" layoutInCell="1" allowOverlap="1" wp14:anchorId="1AB2F230" wp14:editId="5E01D102">
                <wp:simplePos x="0" y="0"/>
                <wp:positionH relativeFrom="column">
                  <wp:posOffset>2884805</wp:posOffset>
                </wp:positionH>
                <wp:positionV relativeFrom="paragraph">
                  <wp:posOffset>221615</wp:posOffset>
                </wp:positionV>
                <wp:extent cx="1598295" cy="314325"/>
                <wp:effectExtent l="12700" t="4445" r="8255" b="5080"/>
                <wp:wrapNone/>
                <wp:docPr id="61" name="自选图形 305"/>
                <wp:cNvGraphicFramePr/>
                <a:graphic xmlns:a="http://schemas.openxmlformats.org/drawingml/2006/main">
                  <a:graphicData uri="http://schemas.microsoft.com/office/word/2010/wordprocessingShape">
                    <wps:wsp>
                      <wps:cNvSpPr/>
                      <wps:spPr>
                        <a:xfrm flipH="1">
                          <a:off x="0" y="0"/>
                          <a:ext cx="1598295" cy="314325"/>
                        </a:xfrm>
                        <a:prstGeom prst="homePlate">
                          <a:avLst>
                            <a:gd name="adj" fmla="val 127121"/>
                          </a:avLst>
                        </a:prstGeom>
                        <a:solidFill>
                          <a:srgbClr val="E46C0A"/>
                        </a:solidFill>
                        <a:ln w="9525" cap="flat" cmpd="sng">
                          <a:solidFill>
                            <a:srgbClr val="FFFFFF"/>
                          </a:solidFill>
                          <a:prstDash val="solid"/>
                          <a:miter/>
                          <a:headEnd type="none" w="med" len="med"/>
                          <a:tailEnd type="none" w="med" len="med"/>
                        </a:ln>
                      </wps:spPr>
                      <wps:txbx>
                        <w:txbxContent>
                          <w:p w14:paraId="19B1B435" w14:textId="77777777" w:rsidR="00A02EA3" w:rsidRDefault="0092511B">
                            <w:pPr>
                              <w:rPr>
                                <w:b/>
                                <w:bCs/>
                                <w:color w:val="FFFFFF"/>
                              </w:rPr>
                            </w:pPr>
                            <w:r>
                              <w:rPr>
                                <w:rFonts w:hint="eastAsia"/>
                                <w:b/>
                                <w:bCs/>
                                <w:color w:val="FFFFFF"/>
                              </w:rPr>
                              <w:t>营业额：</w:t>
                            </w:r>
                            <w:r>
                              <w:rPr>
                                <w:rFonts w:hint="eastAsia"/>
                                <w:b/>
                                <w:bCs/>
                                <w:color w:val="FFFFFF"/>
                              </w:rPr>
                              <w:t>10</w:t>
                            </w:r>
                            <w:r>
                              <w:rPr>
                                <w:rFonts w:hint="eastAsia"/>
                                <w:b/>
                                <w:bCs/>
                                <w:color w:val="FFFFFF"/>
                              </w:rPr>
                              <w:t>万元</w:t>
                            </w:r>
                            <w:r>
                              <w:rPr>
                                <w:rFonts w:hint="eastAsia"/>
                                <w:b/>
                                <w:bCs/>
                                <w:color w:val="FFFFFF"/>
                              </w:rPr>
                              <w:t>/</w:t>
                            </w:r>
                            <w:r>
                              <w:rPr>
                                <w:rFonts w:hint="eastAsia"/>
                                <w:b/>
                                <w:bCs/>
                                <w:color w:val="FFFFFF"/>
                              </w:rPr>
                              <w:t>月</w:t>
                            </w:r>
                          </w:p>
                        </w:txbxContent>
                      </wps:txbx>
                      <wps:bodyPr vert="horz" wrap="square" anchor="t" upright="1"/>
                    </wps:wsp>
                  </a:graphicData>
                </a:graphic>
              </wp:anchor>
            </w:drawing>
          </mc:Choice>
          <mc:Fallback>
            <w:pict>
              <v:shape w14:anchorId="1AB2F230" id="自选图形 305" o:spid="_x0000_s1062" type="#_x0000_t15" style="position:absolute;margin-left:227.15pt;margin-top:17.45pt;width:125.85pt;height:24.75pt;flip:x;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" fillcolor="#e46c0a" strokecolor="white">
                <v:textbox>
                  <w:txbxContent>
                    <w:p w14:paraId="19B1B435" w14:textId="77777777" w:rsidR="00A02EA3" w:rsidRDefault="0092511B">
                      <w:pPr>
                        <w:rPr>
                          <w:b/>
                          <w:bCs/>
                          <w:color w:val="FFFFFF"/>
                        </w:rPr>
                      </w:pPr>
                      <w:r>
                        <w:rPr>
                          <w:rFonts w:hint="eastAsia"/>
                          <w:b/>
                          <w:bCs/>
                          <w:color w:val="FFFFFF"/>
                        </w:rPr>
                        <w:t>营业额：</w:t>
                      </w:r>
                      <w:r>
                        <w:rPr>
                          <w:rFonts w:hint="eastAsia"/>
                          <w:b/>
                          <w:bCs/>
                          <w:color w:val="FFFFFF"/>
                        </w:rPr>
                        <w:t>10</w:t>
                      </w:r>
                      <w:r>
                        <w:rPr>
                          <w:rFonts w:hint="eastAsia"/>
                          <w:b/>
                          <w:bCs/>
                          <w:color w:val="FFFFFF"/>
                        </w:rPr>
                        <w:t>万元</w:t>
                      </w:r>
                      <w:r>
                        <w:rPr>
                          <w:rFonts w:hint="eastAsia"/>
                          <w:b/>
                          <w:bCs/>
                          <w:color w:val="FFFFFF"/>
                        </w:rPr>
                        <w:t>/</w:t>
                      </w:r>
                      <w:r>
                        <w:rPr>
                          <w:rFonts w:hint="eastAsia"/>
                          <w:b/>
                          <w:bCs/>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67456" behindDoc="0" locked="0" layoutInCell="1" allowOverlap="1" wp14:anchorId="06BC3510" wp14:editId="7D4C5989">
                <wp:simplePos x="0" y="0"/>
                <wp:positionH relativeFrom="column">
                  <wp:posOffset>2675255</wp:posOffset>
                </wp:positionH>
                <wp:positionV relativeFrom="paragraph">
                  <wp:posOffset>318135</wp:posOffset>
                </wp:positionV>
                <wp:extent cx="90170" cy="135255"/>
                <wp:effectExtent l="5715" t="8890" r="18415" b="8255"/>
                <wp:wrapNone/>
                <wp:docPr id="46" name="自选图形 289"/>
                <wp:cNvGraphicFramePr/>
                <a:graphic xmlns:a="http://schemas.openxmlformats.org/drawingml/2006/main">
                  <a:graphicData uri="http://schemas.microsoft.com/office/word/2010/wordprocessingShape">
                    <wps:wsp>
                      <wps:cNvSpPr/>
                      <wps:spPr>
                        <a:xfrm>
                          <a:off x="0" y="0"/>
                          <a:ext cx="90170" cy="135255"/>
                        </a:xfrm>
                        <a:prstGeom prst="flowChartDecision">
                          <a:avLst/>
                        </a:prstGeom>
                        <a:solidFill>
                          <a:srgbClr val="1F497D"/>
                        </a:solidFill>
                        <a:ln w="9525" cap="flat" cmpd="sng">
                          <a:solidFill>
                            <a:srgbClr val="D9D9D9"/>
                          </a:solidFill>
                          <a:prstDash val="solid"/>
                          <a:miter/>
                          <a:headEnd type="none" w="med" len="med"/>
                          <a:tailEnd type="none" w="med" len="med"/>
                        </a:ln>
                      </wps:spPr>
                      <wps:bodyPr wrap="square" upright="1"/>
                    </wps:wsp>
                  </a:graphicData>
                </a:graphic>
              </wp:anchor>
            </w:drawing>
          </mc:Choice>
          <mc:Fallback>
            <w:pict>
              <v:shape w14:anchorId="1FC933DF" id="自选图形 289" o:spid="_x0000_s1026" type="#_x0000_t110" style="position:absolute;left:0;text-align:left;margin-left:210.65pt;margin-top:25.05pt;width:7.1pt;height:10.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" fillcolor="#1f497d" strokecolor="#d9d9d9"/>
            </w:pict>
          </mc:Fallback>
        </mc:AlternateContent>
      </w:r>
    </w:p>
    <w:p w14:paraId="2B6E6F3E" w14:textId="77777777" w:rsidR="00A02EA3" w:rsidRPr="007E58F5" w:rsidRDefault="00A02EA3">
      <w:pPr>
        <w:jc w:val="left"/>
        <w:rPr>
          <w:rFonts w:ascii="宋体" w:hAnsi="宋体" w:cs="仿宋_GB2312"/>
          <w:color w:val="3F3F3F"/>
          <w:kern w:val="1"/>
          <w:sz w:val="28"/>
          <w:szCs w:val="28"/>
        </w:rPr>
      </w:pPr>
    </w:p>
    <w:p w14:paraId="46AE6F0C" w14:textId="77777777" w:rsidR="00A02EA3" w:rsidRPr="007E58F5" w:rsidRDefault="00A02EA3">
      <w:pPr>
        <w:jc w:val="left"/>
        <w:rPr>
          <w:rFonts w:ascii="宋体" w:hAnsi="宋体" w:cs="仿宋_GB2312"/>
          <w:color w:val="3F3F3F"/>
          <w:kern w:val="1"/>
          <w:sz w:val="28"/>
          <w:szCs w:val="28"/>
        </w:rPr>
      </w:pPr>
    </w:p>
    <w:p w14:paraId="2CE6EAD0" w14:textId="77777777" w:rsidR="00A02EA3" w:rsidRPr="007E58F5" w:rsidRDefault="00A02EA3">
      <w:pPr>
        <w:jc w:val="left"/>
        <w:rPr>
          <w:rFonts w:ascii="宋体" w:hAnsi="宋体" w:cs="仿宋_GB2312"/>
          <w:color w:val="3F3F3F"/>
          <w:kern w:val="1"/>
          <w:sz w:val="28"/>
          <w:szCs w:val="28"/>
        </w:rPr>
      </w:pPr>
    </w:p>
    <w:p w14:paraId="31CB0408" w14:textId="77777777" w:rsidR="00A02EA3" w:rsidRPr="007E58F5" w:rsidRDefault="0092511B">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685888" behindDoc="0" locked="0" layoutInCell="1" allowOverlap="1" wp14:anchorId="7513DBD8" wp14:editId="15E5F012">
                <wp:simplePos x="0" y="0"/>
                <wp:positionH relativeFrom="column">
                  <wp:posOffset>4500245</wp:posOffset>
                </wp:positionH>
                <wp:positionV relativeFrom="paragraph">
                  <wp:posOffset>20955</wp:posOffset>
                </wp:positionV>
                <wp:extent cx="1343660" cy="314325"/>
                <wp:effectExtent l="11430" t="4445" r="16510" b="5080"/>
                <wp:wrapNone/>
                <wp:docPr id="64" name="自选图形 309"/>
                <wp:cNvGraphicFramePr/>
                <a:graphic xmlns:a="http://schemas.openxmlformats.org/drawingml/2006/main">
                  <a:graphicData uri="http://schemas.microsoft.com/office/word/2010/wordprocessingShape">
                    <wps:wsp>
                      <wps:cNvSpPr/>
                      <wps:spPr>
                        <a:xfrm flipH="1">
                          <a:off x="0" y="0"/>
                          <a:ext cx="1343660" cy="314325"/>
                        </a:xfrm>
                        <a:prstGeom prst="homePlate">
                          <a:avLst>
                            <a:gd name="adj" fmla="val 106868"/>
                          </a:avLst>
                        </a:prstGeom>
                        <a:solidFill>
                          <a:srgbClr val="1F497D"/>
                        </a:solidFill>
                        <a:ln w="9525" cap="flat" cmpd="sng">
                          <a:solidFill>
                            <a:srgbClr val="FFFFFF"/>
                          </a:solidFill>
                          <a:prstDash val="solid"/>
                          <a:miter/>
                          <a:headEnd type="none" w="med" len="med"/>
                          <a:tailEnd type="none" w="med" len="med"/>
                        </a:ln>
                      </wps:spPr>
                      <wps:txbx>
                        <w:txbxContent>
                          <w:p w14:paraId="30924FC2" w14:textId="77777777" w:rsidR="00A02EA3" w:rsidRDefault="0092511B">
                            <w:pPr>
                              <w:rPr>
                                <w:b/>
                                <w:bCs/>
                                <w:color w:val="FFFFFF"/>
                              </w:rPr>
                            </w:pPr>
                            <w:r>
                              <w:rPr>
                                <w:rFonts w:hint="eastAsia"/>
                                <w:b/>
                                <w:bCs/>
                                <w:color w:val="FFFFFF"/>
                              </w:rPr>
                              <w:t>毛利：</w:t>
                            </w:r>
                            <w:r>
                              <w:rPr>
                                <w:rFonts w:hint="eastAsia"/>
                                <w:b/>
                                <w:bCs/>
                                <w:color w:val="FFFFFF"/>
                              </w:rPr>
                              <w:t>3</w:t>
                            </w:r>
                            <w:r>
                              <w:rPr>
                                <w:rFonts w:hint="eastAsia"/>
                                <w:b/>
                                <w:bCs/>
                                <w:color w:val="FFFFFF"/>
                              </w:rPr>
                              <w:t>万</w:t>
                            </w:r>
                            <w:r>
                              <w:rPr>
                                <w:rFonts w:hint="eastAsia"/>
                                <w:b/>
                                <w:bCs/>
                                <w:color w:val="FFFFFF"/>
                              </w:rPr>
                              <w:t>/</w:t>
                            </w:r>
                            <w:r>
                              <w:rPr>
                                <w:rFonts w:hint="eastAsia"/>
                                <w:b/>
                                <w:bCs/>
                                <w:color w:val="FFFFFF"/>
                              </w:rPr>
                              <w:t>月</w:t>
                            </w:r>
                          </w:p>
                        </w:txbxContent>
                      </wps:txbx>
                      <wps:bodyPr vert="horz" wrap="square" anchor="t" upright="1"/>
                    </wps:wsp>
                  </a:graphicData>
                </a:graphic>
              </wp:anchor>
            </w:drawing>
          </mc:Choice>
          <mc:Fallback>
            <w:pict>
              <v:shape w14:anchorId="7513DBD8" id="自选图形 309" o:spid="_x0000_s1063" type="#_x0000_t15" style="position:absolute;margin-left:354.35pt;margin-top:1.65pt;width:105.8pt;height:24.75pt;flip:x;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" fillcolor="#1f497d" strokecolor="white">
                <v:textbox>
                  <w:txbxContent>
                    <w:p w14:paraId="30924FC2" w14:textId="77777777" w:rsidR="00A02EA3" w:rsidRDefault="0092511B">
                      <w:pPr>
                        <w:rPr>
                          <w:b/>
                          <w:bCs/>
                          <w:color w:val="FFFFFF"/>
                        </w:rPr>
                      </w:pPr>
                      <w:r>
                        <w:rPr>
                          <w:rFonts w:hint="eastAsia"/>
                          <w:b/>
                          <w:bCs/>
                          <w:color w:val="FFFFFF"/>
                        </w:rPr>
                        <w:t>毛利：</w:t>
                      </w:r>
                      <w:r>
                        <w:rPr>
                          <w:rFonts w:hint="eastAsia"/>
                          <w:b/>
                          <w:bCs/>
                          <w:color w:val="FFFFFF"/>
                        </w:rPr>
                        <w:t>3</w:t>
                      </w:r>
                      <w:r>
                        <w:rPr>
                          <w:rFonts w:hint="eastAsia"/>
                          <w:b/>
                          <w:bCs/>
                          <w:color w:val="FFFFFF"/>
                        </w:rPr>
                        <w:t>万</w:t>
                      </w:r>
                      <w:r>
                        <w:rPr>
                          <w:rFonts w:hint="eastAsia"/>
                          <w:b/>
                          <w:bCs/>
                          <w:color w:val="FFFFFF"/>
                        </w:rPr>
                        <w:t>/</w:t>
                      </w:r>
                      <w:r>
                        <w:rPr>
                          <w:rFonts w:hint="eastAsia"/>
                          <w:b/>
                          <w:bCs/>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83840" behindDoc="0" locked="0" layoutInCell="1" allowOverlap="1" wp14:anchorId="3137AD18" wp14:editId="3FF8414B">
                <wp:simplePos x="0" y="0"/>
                <wp:positionH relativeFrom="column">
                  <wp:posOffset>201295</wp:posOffset>
                </wp:positionH>
                <wp:positionV relativeFrom="paragraph">
                  <wp:posOffset>39370</wp:posOffset>
                </wp:positionV>
                <wp:extent cx="793750" cy="314325"/>
                <wp:effectExtent l="4445" t="4445" r="20955" b="5080"/>
                <wp:wrapNone/>
                <wp:docPr id="62" name="自选图形 307"/>
                <wp:cNvGraphicFramePr/>
                <a:graphic xmlns:a="http://schemas.openxmlformats.org/drawingml/2006/main">
                  <a:graphicData uri="http://schemas.microsoft.com/office/word/2010/wordprocessingShape">
                    <wps:wsp>
                      <wps:cNvSpPr/>
                      <wps:spPr>
                        <a:xfrm>
                          <a:off x="0" y="0"/>
                          <a:ext cx="793750" cy="314325"/>
                        </a:xfrm>
                        <a:prstGeom prst="homePlate">
                          <a:avLst>
                            <a:gd name="adj" fmla="val 63131"/>
                          </a:avLst>
                        </a:prstGeom>
                        <a:solidFill>
                          <a:srgbClr val="1F497D"/>
                        </a:solidFill>
                        <a:ln w="9525" cap="flat" cmpd="sng">
                          <a:solidFill>
                            <a:srgbClr val="FFFFFF"/>
                          </a:solidFill>
                          <a:prstDash val="solid"/>
                          <a:miter/>
                          <a:headEnd type="none" w="med" len="med"/>
                          <a:tailEnd type="none" w="med" len="med"/>
                        </a:ln>
                      </wps:spPr>
                      <wps:txbx>
                        <w:txbxContent>
                          <w:p w14:paraId="46336A47" w14:textId="77777777" w:rsidR="00A02EA3" w:rsidRDefault="0092511B">
                            <w:pPr>
                              <w:rPr>
                                <w:b/>
                                <w:bCs/>
                                <w:color w:val="FFFFFF"/>
                              </w:rPr>
                            </w:pPr>
                            <w:r>
                              <w:rPr>
                                <w:rFonts w:hint="eastAsia"/>
                                <w:b/>
                                <w:bCs/>
                                <w:color w:val="FFFFFF"/>
                              </w:rPr>
                              <w:t>第二年</w:t>
                            </w:r>
                          </w:p>
                        </w:txbxContent>
                      </wps:txbx>
                      <wps:bodyPr wrap="square" upright="1"/>
                    </wps:wsp>
                  </a:graphicData>
                </a:graphic>
              </wp:anchor>
            </w:drawing>
          </mc:Choice>
          <mc:Fallback>
            <w:pict>
              <v:shape w14:anchorId="3137AD18" id="自选图形 307" o:spid="_x0000_s1064" type="#_x0000_t15" style="position:absolute;margin-left:15.85pt;margin-top:3.1pt;width:62.5pt;height:24.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" fillcolor="#1f497d" strokecolor="white">
                <v:textbox>
                  <w:txbxContent>
                    <w:p w14:paraId="46336A47" w14:textId="77777777" w:rsidR="00A02EA3" w:rsidRDefault="0092511B">
                      <w:pPr>
                        <w:rPr>
                          <w:b/>
                          <w:bCs/>
                          <w:color w:val="FFFFFF"/>
                        </w:rPr>
                      </w:pPr>
                      <w:r>
                        <w:rPr>
                          <w:rFonts w:hint="eastAsia"/>
                          <w:b/>
                          <w:bCs/>
                          <w:color w:val="FFFFFF"/>
                        </w:rPr>
                        <w:t>第二年</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84864" behindDoc="0" locked="0" layoutInCell="1" allowOverlap="1" wp14:anchorId="31EDB057" wp14:editId="0692C822">
                <wp:simplePos x="0" y="0"/>
                <wp:positionH relativeFrom="column">
                  <wp:posOffset>1050290</wp:posOffset>
                </wp:positionH>
                <wp:positionV relativeFrom="paragraph">
                  <wp:posOffset>38735</wp:posOffset>
                </wp:positionV>
                <wp:extent cx="1492250" cy="314325"/>
                <wp:effectExtent l="4445" t="4445" r="27305" b="5080"/>
                <wp:wrapNone/>
                <wp:docPr id="63" name="自选图形 308"/>
                <wp:cNvGraphicFramePr/>
                <a:graphic xmlns:a="http://schemas.openxmlformats.org/drawingml/2006/main">
                  <a:graphicData uri="http://schemas.microsoft.com/office/word/2010/wordprocessingShape">
                    <wps:wsp>
                      <wps:cNvSpPr/>
                      <wps:spPr>
                        <a:xfrm>
                          <a:off x="0" y="0"/>
                          <a:ext cx="1492250" cy="314325"/>
                        </a:xfrm>
                        <a:prstGeom prst="homePlate">
                          <a:avLst>
                            <a:gd name="adj" fmla="val 118686"/>
                          </a:avLst>
                        </a:prstGeom>
                        <a:solidFill>
                          <a:srgbClr val="E46C0A"/>
                        </a:solidFill>
                        <a:ln w="9525" cap="flat" cmpd="sng">
                          <a:solidFill>
                            <a:srgbClr val="FFFFFF"/>
                          </a:solidFill>
                          <a:prstDash val="solid"/>
                          <a:miter/>
                          <a:headEnd type="none" w="med" len="med"/>
                          <a:tailEnd type="none" w="med" len="med"/>
                        </a:ln>
                      </wps:spPr>
                      <wps:txbx>
                        <w:txbxContent>
                          <w:p w14:paraId="16F8D141" w14:textId="0DE60C85" w:rsidR="00A02EA3" w:rsidRDefault="002100D0">
                            <w:pPr>
                              <w:rPr>
                                <w:color w:val="FFFFFF"/>
                              </w:rPr>
                            </w:pPr>
                            <w:r>
                              <w:rPr>
                                <w:rFonts w:hint="eastAsia"/>
                                <w:b/>
                                <w:bCs/>
                                <w:color w:val="FFFFFF"/>
                              </w:rPr>
                              <w:t>使用量</w:t>
                            </w:r>
                            <w:r w:rsidR="0092511B">
                              <w:rPr>
                                <w:rFonts w:hint="eastAsia"/>
                                <w:color w:val="FFFFFF"/>
                              </w:rPr>
                              <w:t>15000</w:t>
                            </w:r>
                            <w:r w:rsidR="0092511B">
                              <w:rPr>
                                <w:rFonts w:hint="eastAsia"/>
                                <w:color w:val="FFFFFF"/>
                              </w:rPr>
                              <w:t>位</w:t>
                            </w:r>
                            <w:r w:rsidR="0092511B">
                              <w:rPr>
                                <w:rFonts w:hint="eastAsia"/>
                                <w:color w:val="FFFFFF"/>
                              </w:rPr>
                              <w:t>/</w:t>
                            </w:r>
                            <w:r w:rsidR="0092511B">
                              <w:rPr>
                                <w:rFonts w:hint="eastAsia"/>
                                <w:color w:val="FFFFFF"/>
                              </w:rPr>
                              <w:t>月</w:t>
                            </w:r>
                          </w:p>
                        </w:txbxContent>
                      </wps:txbx>
                      <wps:bodyPr wrap="square" upright="1"/>
                    </wps:wsp>
                  </a:graphicData>
                </a:graphic>
              </wp:anchor>
            </w:drawing>
          </mc:Choice>
          <mc:Fallback>
            <w:pict>
              <v:shape w14:anchorId="31EDB057" id="自选图形 308" o:spid="_x0000_s1065" type="#_x0000_t15" style="position:absolute;margin-left:82.7pt;margin-top:3.05pt;width:117.5pt;height:24.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" fillcolor="#e46c0a" strokecolor="white">
                <v:textbox>
                  <w:txbxContent>
                    <w:p w14:paraId="16F8D141" w14:textId="0DE60C85" w:rsidR="00A02EA3" w:rsidRDefault="002100D0">
                      <w:pPr>
                        <w:rPr>
                          <w:color w:val="FFFFFF"/>
                        </w:rPr>
                      </w:pPr>
                      <w:r>
                        <w:rPr>
                          <w:rFonts w:hint="eastAsia"/>
                          <w:b/>
                          <w:bCs/>
                          <w:color w:val="FFFFFF"/>
                        </w:rPr>
                        <w:t>使用量</w:t>
                      </w:r>
                      <w:r w:rsidR="0092511B">
                        <w:rPr>
                          <w:rFonts w:hint="eastAsia"/>
                          <w:color w:val="FFFFFF"/>
                        </w:rPr>
                        <w:t>15000</w:t>
                      </w:r>
                      <w:r w:rsidR="0092511B">
                        <w:rPr>
                          <w:rFonts w:hint="eastAsia"/>
                          <w:color w:val="FFFFFF"/>
                        </w:rPr>
                        <w:t>位</w:t>
                      </w:r>
                      <w:r w:rsidR="0092511B">
                        <w:rPr>
                          <w:rFonts w:hint="eastAsia"/>
                          <w:color w:val="FFFFFF"/>
                        </w:rPr>
                        <w:t>/</w:t>
                      </w:r>
                      <w:r w:rsidR="0092511B">
                        <w:rPr>
                          <w:rFonts w:hint="eastAsia"/>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86912" behindDoc="0" locked="0" layoutInCell="1" allowOverlap="1" wp14:anchorId="4814819D" wp14:editId="55BD45E4">
                <wp:simplePos x="0" y="0"/>
                <wp:positionH relativeFrom="column">
                  <wp:posOffset>2875280</wp:posOffset>
                </wp:positionH>
                <wp:positionV relativeFrom="paragraph">
                  <wp:posOffset>29210</wp:posOffset>
                </wp:positionV>
                <wp:extent cx="1661160" cy="314325"/>
                <wp:effectExtent l="13335" t="4445" r="20955" b="5080"/>
                <wp:wrapNone/>
                <wp:docPr id="65" name="自选图形 310"/>
                <wp:cNvGraphicFramePr/>
                <a:graphic xmlns:a="http://schemas.openxmlformats.org/drawingml/2006/main">
                  <a:graphicData uri="http://schemas.microsoft.com/office/word/2010/wordprocessingShape">
                    <wps:wsp>
                      <wps:cNvSpPr/>
                      <wps:spPr>
                        <a:xfrm flipH="1">
                          <a:off x="0" y="0"/>
                          <a:ext cx="1661160" cy="314325"/>
                        </a:xfrm>
                        <a:prstGeom prst="homePlate">
                          <a:avLst>
                            <a:gd name="adj" fmla="val 132121"/>
                          </a:avLst>
                        </a:prstGeom>
                        <a:solidFill>
                          <a:srgbClr val="E46C0A"/>
                        </a:solidFill>
                        <a:ln w="9525" cap="flat" cmpd="sng">
                          <a:solidFill>
                            <a:srgbClr val="FFFFFF"/>
                          </a:solidFill>
                          <a:prstDash val="solid"/>
                          <a:miter/>
                          <a:headEnd type="none" w="med" len="med"/>
                          <a:tailEnd type="none" w="med" len="med"/>
                        </a:ln>
                      </wps:spPr>
                      <wps:txbx>
                        <w:txbxContent>
                          <w:p w14:paraId="71DA27B2" w14:textId="77777777" w:rsidR="00A02EA3" w:rsidRDefault="0092511B">
                            <w:pPr>
                              <w:rPr>
                                <w:b/>
                                <w:bCs/>
                                <w:color w:val="FFFFFF"/>
                              </w:rPr>
                            </w:pPr>
                            <w:r>
                              <w:rPr>
                                <w:rFonts w:hint="eastAsia"/>
                                <w:b/>
                                <w:bCs/>
                                <w:color w:val="FFFFFF"/>
                              </w:rPr>
                              <w:t>营业额：</w:t>
                            </w:r>
                            <w:r>
                              <w:rPr>
                                <w:rFonts w:hint="eastAsia"/>
                                <w:b/>
                                <w:bCs/>
                                <w:color w:val="FFFFFF"/>
                              </w:rPr>
                              <w:t>30</w:t>
                            </w:r>
                            <w:r>
                              <w:rPr>
                                <w:rFonts w:hint="eastAsia"/>
                                <w:b/>
                                <w:bCs/>
                                <w:color w:val="FFFFFF"/>
                              </w:rPr>
                              <w:t>万元</w:t>
                            </w:r>
                            <w:r>
                              <w:rPr>
                                <w:rFonts w:hint="eastAsia"/>
                                <w:b/>
                                <w:bCs/>
                                <w:color w:val="FFFFFF"/>
                              </w:rPr>
                              <w:t>/</w:t>
                            </w:r>
                            <w:r>
                              <w:rPr>
                                <w:rFonts w:hint="eastAsia"/>
                                <w:b/>
                                <w:bCs/>
                                <w:color w:val="FFFFFF"/>
                              </w:rPr>
                              <w:t>月</w:t>
                            </w:r>
                          </w:p>
                        </w:txbxContent>
                      </wps:txbx>
                      <wps:bodyPr vert="horz" wrap="square" anchor="t" upright="1"/>
                    </wps:wsp>
                  </a:graphicData>
                </a:graphic>
              </wp:anchor>
            </w:drawing>
          </mc:Choice>
          <mc:Fallback>
            <w:pict>
              <v:shape w14:anchorId="4814819D" id="自选图形 310" o:spid="_x0000_s1066" type="#_x0000_t15" style="position:absolute;margin-left:226.4pt;margin-top:2.3pt;width:130.8pt;height:24.75pt;flip:x;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" fillcolor="#e46c0a" strokecolor="white">
                <v:textbox>
                  <w:txbxContent>
                    <w:p w14:paraId="71DA27B2" w14:textId="77777777" w:rsidR="00A02EA3" w:rsidRDefault="0092511B">
                      <w:pPr>
                        <w:rPr>
                          <w:b/>
                          <w:bCs/>
                          <w:color w:val="FFFFFF"/>
                        </w:rPr>
                      </w:pPr>
                      <w:r>
                        <w:rPr>
                          <w:rFonts w:hint="eastAsia"/>
                          <w:b/>
                          <w:bCs/>
                          <w:color w:val="FFFFFF"/>
                        </w:rPr>
                        <w:t>营业额：</w:t>
                      </w:r>
                      <w:r>
                        <w:rPr>
                          <w:rFonts w:hint="eastAsia"/>
                          <w:b/>
                          <w:bCs/>
                          <w:color w:val="FFFFFF"/>
                        </w:rPr>
                        <w:t>30</w:t>
                      </w:r>
                      <w:r>
                        <w:rPr>
                          <w:rFonts w:hint="eastAsia"/>
                          <w:b/>
                          <w:bCs/>
                          <w:color w:val="FFFFFF"/>
                        </w:rPr>
                        <w:t>万元</w:t>
                      </w:r>
                      <w:r>
                        <w:rPr>
                          <w:rFonts w:hint="eastAsia"/>
                          <w:b/>
                          <w:bCs/>
                          <w:color w:val="FFFFFF"/>
                        </w:rPr>
                        <w:t>/</w:t>
                      </w:r>
                      <w:r>
                        <w:rPr>
                          <w:rFonts w:hint="eastAsia"/>
                          <w:b/>
                          <w:bCs/>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68480" behindDoc="0" locked="0" layoutInCell="1" allowOverlap="1" wp14:anchorId="592F1E35" wp14:editId="7FA6C40C">
                <wp:simplePos x="0" y="0"/>
                <wp:positionH relativeFrom="column">
                  <wp:posOffset>2675255</wp:posOffset>
                </wp:positionH>
                <wp:positionV relativeFrom="paragraph">
                  <wp:posOffset>125730</wp:posOffset>
                </wp:positionV>
                <wp:extent cx="90170" cy="135255"/>
                <wp:effectExtent l="5715" t="8890" r="18415" b="8255"/>
                <wp:wrapNone/>
                <wp:docPr id="47" name="自选图形 290"/>
                <wp:cNvGraphicFramePr/>
                <a:graphic xmlns:a="http://schemas.openxmlformats.org/drawingml/2006/main">
                  <a:graphicData uri="http://schemas.microsoft.com/office/word/2010/wordprocessingShape">
                    <wps:wsp>
                      <wps:cNvSpPr/>
                      <wps:spPr>
                        <a:xfrm>
                          <a:off x="0" y="0"/>
                          <a:ext cx="90170" cy="135255"/>
                        </a:xfrm>
                        <a:prstGeom prst="flowChartDecision">
                          <a:avLst/>
                        </a:prstGeom>
                        <a:solidFill>
                          <a:srgbClr val="1F497D"/>
                        </a:solidFill>
                        <a:ln w="9525" cap="flat" cmpd="sng">
                          <a:solidFill>
                            <a:srgbClr val="D9D9D9"/>
                          </a:solidFill>
                          <a:prstDash val="solid"/>
                          <a:miter/>
                          <a:headEnd type="none" w="med" len="med"/>
                          <a:tailEnd type="none" w="med" len="med"/>
                        </a:ln>
                      </wps:spPr>
                      <wps:bodyPr wrap="square" upright="1"/>
                    </wps:wsp>
                  </a:graphicData>
                </a:graphic>
              </wp:anchor>
            </w:drawing>
          </mc:Choice>
          <mc:Fallback>
            <w:pict>
              <v:shape w14:anchorId="1DB9C3A9" id="自选图形 290" o:spid="_x0000_s1026" type="#_x0000_t110" style="position:absolute;left:0;text-align:left;margin-left:210.65pt;margin-top:9.9pt;width:7.1pt;height:10.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" fillcolor="#1f497d" strokecolor="#d9d9d9"/>
            </w:pict>
          </mc:Fallback>
        </mc:AlternateContent>
      </w:r>
    </w:p>
    <w:p w14:paraId="546671E9" w14:textId="77777777" w:rsidR="00A02EA3" w:rsidRPr="007E58F5" w:rsidRDefault="00A02EA3">
      <w:pPr>
        <w:jc w:val="left"/>
        <w:rPr>
          <w:rFonts w:ascii="宋体" w:hAnsi="宋体" w:cs="仿宋_GB2312"/>
          <w:color w:val="3F3F3F"/>
          <w:kern w:val="1"/>
          <w:sz w:val="28"/>
          <w:szCs w:val="28"/>
        </w:rPr>
      </w:pPr>
    </w:p>
    <w:p w14:paraId="792CCAA9" w14:textId="77777777" w:rsidR="00A02EA3" w:rsidRPr="007E58F5" w:rsidRDefault="00A02EA3">
      <w:pPr>
        <w:jc w:val="left"/>
        <w:rPr>
          <w:rFonts w:ascii="宋体" w:hAnsi="宋体" w:cs="仿宋_GB2312"/>
          <w:color w:val="3F3F3F"/>
          <w:kern w:val="1"/>
          <w:sz w:val="28"/>
          <w:szCs w:val="28"/>
        </w:rPr>
      </w:pPr>
    </w:p>
    <w:p w14:paraId="4667BF7D" w14:textId="77777777" w:rsidR="00A02EA3" w:rsidRPr="007E58F5" w:rsidRDefault="0092511B">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740160" behindDoc="0" locked="0" layoutInCell="1" allowOverlap="1" wp14:anchorId="3BBBF6AC" wp14:editId="34F2F722">
                <wp:simplePos x="0" y="0"/>
                <wp:positionH relativeFrom="column">
                  <wp:posOffset>1059180</wp:posOffset>
                </wp:positionH>
                <wp:positionV relativeFrom="paragraph">
                  <wp:posOffset>135890</wp:posOffset>
                </wp:positionV>
                <wp:extent cx="1492250" cy="314325"/>
                <wp:effectExtent l="4445" t="4445" r="14605" b="11430"/>
                <wp:wrapNone/>
                <wp:docPr id="16" name="自选图形 308"/>
                <wp:cNvGraphicFramePr/>
                <a:graphic xmlns:a="http://schemas.openxmlformats.org/drawingml/2006/main">
                  <a:graphicData uri="http://schemas.microsoft.com/office/word/2010/wordprocessingShape">
                    <wps:wsp>
                      <wps:cNvSpPr/>
                      <wps:spPr>
                        <a:xfrm>
                          <a:off x="0" y="0"/>
                          <a:ext cx="1492250" cy="314325"/>
                        </a:xfrm>
                        <a:prstGeom prst="homePlate">
                          <a:avLst>
                            <a:gd name="adj" fmla="val 118686"/>
                          </a:avLst>
                        </a:prstGeom>
                        <a:solidFill>
                          <a:srgbClr val="E46C0A"/>
                        </a:solidFill>
                        <a:ln w="9525" cap="flat" cmpd="sng">
                          <a:solidFill>
                            <a:srgbClr val="FFFFFF"/>
                          </a:solidFill>
                          <a:prstDash val="solid"/>
                          <a:miter/>
                          <a:headEnd type="none" w="med" len="med"/>
                          <a:tailEnd type="none" w="med" len="med"/>
                        </a:ln>
                      </wps:spPr>
                      <wps:txbx>
                        <w:txbxContent>
                          <w:p w14:paraId="6883ADC6" w14:textId="0521A6FF" w:rsidR="00A02EA3" w:rsidRDefault="002100D0">
                            <w:pPr>
                              <w:rPr>
                                <w:color w:val="FFFFFF"/>
                              </w:rPr>
                            </w:pPr>
                            <w:r>
                              <w:rPr>
                                <w:rFonts w:hint="eastAsia"/>
                                <w:b/>
                                <w:bCs/>
                                <w:color w:val="FFFFFF"/>
                              </w:rPr>
                              <w:t>使用量</w:t>
                            </w:r>
                            <w:r w:rsidR="0092511B">
                              <w:rPr>
                                <w:rFonts w:hint="eastAsia"/>
                                <w:color w:val="FFFFFF"/>
                              </w:rPr>
                              <w:t>30000</w:t>
                            </w:r>
                            <w:r w:rsidR="0092511B">
                              <w:rPr>
                                <w:rFonts w:hint="eastAsia"/>
                                <w:color w:val="FFFFFF"/>
                              </w:rPr>
                              <w:t>位</w:t>
                            </w:r>
                            <w:r w:rsidR="0092511B">
                              <w:rPr>
                                <w:rFonts w:hint="eastAsia"/>
                                <w:color w:val="FFFFFF"/>
                              </w:rPr>
                              <w:t>/</w:t>
                            </w:r>
                            <w:r w:rsidR="0092511B">
                              <w:rPr>
                                <w:rFonts w:hint="eastAsia"/>
                                <w:color w:val="FFFFFF"/>
                              </w:rPr>
                              <w:t>月</w:t>
                            </w:r>
                          </w:p>
                        </w:txbxContent>
                      </wps:txbx>
                      <wps:bodyPr wrap="square" upright="1"/>
                    </wps:wsp>
                  </a:graphicData>
                </a:graphic>
              </wp:anchor>
            </w:drawing>
          </mc:Choice>
          <mc:Fallback>
            <w:pict>
              <v:shape w14:anchorId="3BBBF6AC" id="_x0000_s1067" type="#_x0000_t15" style="position:absolute;margin-left:83.4pt;margin-top:10.7pt;width:117.5pt;height:24.7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" fillcolor="#e46c0a" strokecolor="white">
                <v:textbox>
                  <w:txbxContent>
                    <w:p w14:paraId="6883ADC6" w14:textId="0521A6FF" w:rsidR="00A02EA3" w:rsidRDefault="002100D0">
                      <w:pPr>
                        <w:rPr>
                          <w:color w:val="FFFFFF"/>
                        </w:rPr>
                      </w:pPr>
                      <w:r>
                        <w:rPr>
                          <w:rFonts w:hint="eastAsia"/>
                          <w:b/>
                          <w:bCs/>
                          <w:color w:val="FFFFFF"/>
                        </w:rPr>
                        <w:t>使用量</w:t>
                      </w:r>
                      <w:r w:rsidR="0092511B">
                        <w:rPr>
                          <w:rFonts w:hint="eastAsia"/>
                          <w:color w:val="FFFFFF"/>
                        </w:rPr>
                        <w:t>30000</w:t>
                      </w:r>
                      <w:r w:rsidR="0092511B">
                        <w:rPr>
                          <w:rFonts w:hint="eastAsia"/>
                          <w:color w:val="FFFFFF"/>
                        </w:rPr>
                        <w:t>位</w:t>
                      </w:r>
                      <w:r w:rsidR="0092511B">
                        <w:rPr>
                          <w:rFonts w:hint="eastAsia"/>
                          <w:color w:val="FFFFFF"/>
                        </w:rPr>
                        <w:t>/</w:t>
                      </w:r>
                      <w:r w:rsidR="0092511B">
                        <w:rPr>
                          <w:rFonts w:hint="eastAsia"/>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91008" behindDoc="0" locked="0" layoutInCell="1" allowOverlap="1" wp14:anchorId="67FF943D" wp14:editId="52E6CD8A">
                <wp:simplePos x="0" y="0"/>
                <wp:positionH relativeFrom="column">
                  <wp:posOffset>4509135</wp:posOffset>
                </wp:positionH>
                <wp:positionV relativeFrom="paragraph">
                  <wp:posOffset>116840</wp:posOffset>
                </wp:positionV>
                <wp:extent cx="1343660" cy="314325"/>
                <wp:effectExtent l="11430" t="4445" r="16510" b="5080"/>
                <wp:wrapNone/>
                <wp:docPr id="70" name="自选图形 318"/>
                <wp:cNvGraphicFramePr/>
                <a:graphic xmlns:a="http://schemas.openxmlformats.org/drawingml/2006/main">
                  <a:graphicData uri="http://schemas.microsoft.com/office/word/2010/wordprocessingShape">
                    <wps:wsp>
                      <wps:cNvSpPr/>
                      <wps:spPr>
                        <a:xfrm flipH="1">
                          <a:off x="0" y="0"/>
                          <a:ext cx="1343660" cy="314325"/>
                        </a:xfrm>
                        <a:prstGeom prst="homePlate">
                          <a:avLst>
                            <a:gd name="adj" fmla="val 106868"/>
                          </a:avLst>
                        </a:prstGeom>
                        <a:solidFill>
                          <a:srgbClr val="1F497D"/>
                        </a:solidFill>
                        <a:ln w="9525" cap="flat" cmpd="sng">
                          <a:solidFill>
                            <a:srgbClr val="FFFFFF"/>
                          </a:solidFill>
                          <a:prstDash val="solid"/>
                          <a:miter/>
                          <a:headEnd type="none" w="med" len="med"/>
                          <a:tailEnd type="none" w="med" len="med"/>
                        </a:ln>
                      </wps:spPr>
                      <wps:txbx>
                        <w:txbxContent>
                          <w:p w14:paraId="23651282" w14:textId="77777777" w:rsidR="00A02EA3" w:rsidRDefault="0092511B">
                            <w:pPr>
                              <w:rPr>
                                <w:b/>
                                <w:bCs/>
                                <w:color w:val="FFFFFF"/>
                              </w:rPr>
                            </w:pPr>
                            <w:r>
                              <w:rPr>
                                <w:rFonts w:hint="eastAsia"/>
                                <w:b/>
                                <w:bCs/>
                                <w:color w:val="FFFFFF"/>
                              </w:rPr>
                              <w:t>毛利：</w:t>
                            </w:r>
                            <w:r>
                              <w:rPr>
                                <w:rFonts w:hint="eastAsia"/>
                                <w:b/>
                                <w:bCs/>
                                <w:color w:val="FFFFFF"/>
                              </w:rPr>
                              <w:t>10</w:t>
                            </w:r>
                            <w:r>
                              <w:rPr>
                                <w:rFonts w:hint="eastAsia"/>
                                <w:b/>
                                <w:bCs/>
                                <w:color w:val="FFFFFF"/>
                              </w:rPr>
                              <w:t>万</w:t>
                            </w:r>
                            <w:r>
                              <w:rPr>
                                <w:rFonts w:hint="eastAsia"/>
                                <w:b/>
                                <w:bCs/>
                                <w:color w:val="FFFFFF"/>
                              </w:rPr>
                              <w:t>/</w:t>
                            </w:r>
                            <w:r>
                              <w:rPr>
                                <w:rFonts w:hint="eastAsia"/>
                                <w:b/>
                                <w:bCs/>
                                <w:color w:val="FFFFFF"/>
                              </w:rPr>
                              <w:t>月</w:t>
                            </w:r>
                          </w:p>
                        </w:txbxContent>
                      </wps:txbx>
                      <wps:bodyPr wrap="square" upright="1"/>
                    </wps:wsp>
                  </a:graphicData>
                </a:graphic>
              </wp:anchor>
            </w:drawing>
          </mc:Choice>
          <mc:Fallback>
            <w:pict>
              <v:shape w14:anchorId="67FF943D" id="自选图形 318" o:spid="_x0000_s1068" type="#_x0000_t15" style="position:absolute;margin-left:355.05pt;margin-top:9.2pt;width:105.8pt;height:24.75pt;flip:x;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" fillcolor="#1f497d" strokecolor="white">
                <v:textbox>
                  <w:txbxContent>
                    <w:p w14:paraId="23651282" w14:textId="77777777" w:rsidR="00A02EA3" w:rsidRDefault="0092511B">
                      <w:pPr>
                        <w:rPr>
                          <w:b/>
                          <w:bCs/>
                          <w:color w:val="FFFFFF"/>
                        </w:rPr>
                      </w:pPr>
                      <w:r>
                        <w:rPr>
                          <w:rFonts w:hint="eastAsia"/>
                          <w:b/>
                          <w:bCs/>
                          <w:color w:val="FFFFFF"/>
                        </w:rPr>
                        <w:t>毛利：</w:t>
                      </w:r>
                      <w:r>
                        <w:rPr>
                          <w:rFonts w:hint="eastAsia"/>
                          <w:b/>
                          <w:bCs/>
                          <w:color w:val="FFFFFF"/>
                        </w:rPr>
                        <w:t>10</w:t>
                      </w:r>
                      <w:r>
                        <w:rPr>
                          <w:rFonts w:hint="eastAsia"/>
                          <w:b/>
                          <w:bCs/>
                          <w:color w:val="FFFFFF"/>
                        </w:rPr>
                        <w:t>万</w:t>
                      </w:r>
                      <w:r>
                        <w:rPr>
                          <w:rFonts w:hint="eastAsia"/>
                          <w:b/>
                          <w:bCs/>
                          <w:color w:val="FFFFFF"/>
                        </w:rPr>
                        <w:t>/</w:t>
                      </w:r>
                      <w:r>
                        <w:rPr>
                          <w:rFonts w:hint="eastAsia"/>
                          <w:b/>
                          <w:bCs/>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88960" behindDoc="0" locked="0" layoutInCell="1" allowOverlap="1" wp14:anchorId="7B67F7C1" wp14:editId="5E989209">
                <wp:simplePos x="0" y="0"/>
                <wp:positionH relativeFrom="column">
                  <wp:posOffset>2919730</wp:posOffset>
                </wp:positionH>
                <wp:positionV relativeFrom="paragraph">
                  <wp:posOffset>125095</wp:posOffset>
                </wp:positionV>
                <wp:extent cx="1525905" cy="314325"/>
                <wp:effectExtent l="4445" t="4445" r="12700" b="5080"/>
                <wp:wrapNone/>
                <wp:docPr id="68" name="自选图形 316"/>
                <wp:cNvGraphicFramePr/>
                <a:graphic xmlns:a="http://schemas.openxmlformats.org/drawingml/2006/main">
                  <a:graphicData uri="http://schemas.microsoft.com/office/word/2010/wordprocessingShape">
                    <wps:wsp>
                      <wps:cNvSpPr/>
                      <wps:spPr>
                        <a:xfrm flipH="1">
                          <a:off x="0" y="0"/>
                          <a:ext cx="1525905" cy="314325"/>
                        </a:xfrm>
                        <a:prstGeom prst="flowChartProcess">
                          <a:avLst/>
                        </a:prstGeom>
                        <a:solidFill>
                          <a:srgbClr val="E46C0A"/>
                        </a:solidFill>
                        <a:ln w="9525" cap="flat" cmpd="sng">
                          <a:solidFill>
                            <a:srgbClr val="FFFFFF"/>
                          </a:solidFill>
                          <a:prstDash val="solid"/>
                          <a:miter/>
                          <a:headEnd type="none" w="med" len="med"/>
                          <a:tailEnd type="none" w="med" len="med"/>
                        </a:ln>
                      </wps:spPr>
                      <wps:txbx>
                        <w:txbxContent>
                          <w:p w14:paraId="13BBFE48" w14:textId="77777777" w:rsidR="00A02EA3" w:rsidRDefault="0092511B">
                            <w:pPr>
                              <w:rPr>
                                <w:b/>
                                <w:bCs/>
                                <w:color w:val="FFFFFF"/>
                              </w:rPr>
                            </w:pPr>
                            <w:r>
                              <w:rPr>
                                <w:rFonts w:hint="eastAsia"/>
                                <w:b/>
                                <w:bCs/>
                                <w:color w:val="FFFFFF"/>
                              </w:rPr>
                              <w:t>营业额：</w:t>
                            </w:r>
                            <w:r>
                              <w:rPr>
                                <w:rFonts w:hint="eastAsia"/>
                                <w:b/>
                                <w:bCs/>
                                <w:color w:val="FFFFFF"/>
                              </w:rPr>
                              <w:t>100</w:t>
                            </w:r>
                            <w:r>
                              <w:rPr>
                                <w:rFonts w:hint="eastAsia"/>
                                <w:b/>
                                <w:bCs/>
                                <w:color w:val="FFFFFF"/>
                              </w:rPr>
                              <w:t>万元</w:t>
                            </w:r>
                            <w:r>
                              <w:rPr>
                                <w:rFonts w:hint="eastAsia"/>
                                <w:b/>
                                <w:bCs/>
                                <w:color w:val="FFFFFF"/>
                              </w:rPr>
                              <w:t>/</w:t>
                            </w:r>
                            <w:r>
                              <w:rPr>
                                <w:rFonts w:hint="eastAsia"/>
                                <w:b/>
                                <w:bCs/>
                                <w:color w:val="FFFFFF"/>
                              </w:rPr>
                              <w:t>月</w:t>
                            </w:r>
                          </w:p>
                        </w:txbxContent>
                      </wps:txbx>
                      <wps:bodyPr vert="horz" wrap="square" anchor="t" upright="1"/>
                    </wps:wsp>
                  </a:graphicData>
                </a:graphic>
              </wp:anchor>
            </w:drawing>
          </mc:Choice>
          <mc:Fallback>
            <w:pict>
              <v:shapetype w14:anchorId="7B67F7C1" id="_x0000_t109" coordsize="21600,21600" o:spt="109" path="m,l,21600r21600,l21600,xe">
                <v:stroke joinstyle="miter"/>
                <v:path gradientshapeok="t" o:connecttype="rect"/>
              </v:shapetype>
              <v:shape id="自选图形 316" o:spid="_x0000_s1069" type="#_x0000_t109" style="position:absolute;margin-left:229.9pt;margin-top:9.85pt;width:120.15pt;height:24.75pt;flip:x;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" fillcolor="#e46c0a" strokecolor="white">
                <v:textbox>
                  <w:txbxContent>
                    <w:p w14:paraId="13BBFE48" w14:textId="77777777" w:rsidR="00A02EA3" w:rsidRDefault="0092511B">
                      <w:pPr>
                        <w:rPr>
                          <w:b/>
                          <w:bCs/>
                          <w:color w:val="FFFFFF"/>
                        </w:rPr>
                      </w:pPr>
                      <w:r>
                        <w:rPr>
                          <w:rFonts w:hint="eastAsia"/>
                          <w:b/>
                          <w:bCs/>
                          <w:color w:val="FFFFFF"/>
                        </w:rPr>
                        <w:t>营业额：</w:t>
                      </w:r>
                      <w:r>
                        <w:rPr>
                          <w:rFonts w:hint="eastAsia"/>
                          <w:b/>
                          <w:bCs/>
                          <w:color w:val="FFFFFF"/>
                        </w:rPr>
                        <w:t>100</w:t>
                      </w:r>
                      <w:r>
                        <w:rPr>
                          <w:rFonts w:hint="eastAsia"/>
                          <w:b/>
                          <w:bCs/>
                          <w:color w:val="FFFFFF"/>
                        </w:rPr>
                        <w:t>万元</w:t>
                      </w:r>
                      <w:r>
                        <w:rPr>
                          <w:rFonts w:hint="eastAsia"/>
                          <w:b/>
                          <w:bCs/>
                          <w:color w:val="FFFFFF"/>
                        </w:rPr>
                        <w:t>/</w:t>
                      </w:r>
                      <w:r>
                        <w:rPr>
                          <w:rFonts w:hint="eastAsia"/>
                          <w:b/>
                          <w:bCs/>
                          <w:color w:val="FFFFFF"/>
                        </w:rPr>
                        <w:t>月</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689984" behindDoc="0" locked="0" layoutInCell="1" allowOverlap="1" wp14:anchorId="1E2744E7" wp14:editId="638B1F64">
                <wp:simplePos x="0" y="0"/>
                <wp:positionH relativeFrom="column">
                  <wp:posOffset>2675255</wp:posOffset>
                </wp:positionH>
                <wp:positionV relativeFrom="paragraph">
                  <wp:posOffset>230505</wp:posOffset>
                </wp:positionV>
                <wp:extent cx="90170" cy="135255"/>
                <wp:effectExtent l="5715" t="8890" r="18415" b="8255"/>
                <wp:wrapNone/>
                <wp:docPr id="69" name="自选图形 317"/>
                <wp:cNvGraphicFramePr/>
                <a:graphic xmlns:a="http://schemas.openxmlformats.org/drawingml/2006/main">
                  <a:graphicData uri="http://schemas.microsoft.com/office/word/2010/wordprocessingShape">
                    <wps:wsp>
                      <wps:cNvSpPr/>
                      <wps:spPr>
                        <a:xfrm>
                          <a:off x="0" y="0"/>
                          <a:ext cx="90170" cy="135255"/>
                        </a:xfrm>
                        <a:prstGeom prst="flowChartDecision">
                          <a:avLst/>
                        </a:prstGeom>
                        <a:solidFill>
                          <a:srgbClr val="1F497D"/>
                        </a:solidFill>
                        <a:ln w="9525" cap="flat" cmpd="sng">
                          <a:solidFill>
                            <a:srgbClr val="D9D9D9"/>
                          </a:solidFill>
                          <a:prstDash val="solid"/>
                          <a:miter/>
                          <a:headEnd type="none" w="med" len="med"/>
                          <a:tailEnd type="none" w="med" len="med"/>
                        </a:ln>
                      </wps:spPr>
                      <wps:bodyPr wrap="square" upright="1"/>
                    </wps:wsp>
                  </a:graphicData>
                </a:graphic>
              </wp:anchor>
            </w:drawing>
          </mc:Choice>
          <mc:Fallback>
            <w:pict>
              <v:shape w14:anchorId="032D22D6" id="自选图形 317" o:spid="_x0000_s1026" type="#_x0000_t110" style="position:absolute;left:0;text-align:left;margin-left:210.65pt;margin-top:18.15pt;width:7.1pt;height:10.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" fillcolor="#1f497d" strokecolor="#d9d9d9"/>
            </w:pict>
          </mc:Fallback>
        </mc:AlternateContent>
      </w:r>
      <w:r w:rsidRPr="007E58F5">
        <w:rPr>
          <w:rFonts w:ascii="宋体" w:hAnsi="宋体"/>
          <w:noProof/>
          <w:sz w:val="28"/>
          <w:szCs w:val="28"/>
        </w:rPr>
        <mc:AlternateContent>
          <mc:Choice Requires="wps">
            <w:drawing>
              <wp:anchor distT="0" distB="0" distL="114300" distR="114300" simplePos="0" relativeHeight="251687936" behindDoc="0" locked="0" layoutInCell="1" allowOverlap="1" wp14:anchorId="6B40387C" wp14:editId="19C3E23D">
                <wp:simplePos x="0" y="0"/>
                <wp:positionH relativeFrom="column">
                  <wp:posOffset>200660</wp:posOffset>
                </wp:positionH>
                <wp:positionV relativeFrom="paragraph">
                  <wp:posOffset>135255</wp:posOffset>
                </wp:positionV>
                <wp:extent cx="793750" cy="314325"/>
                <wp:effectExtent l="4445" t="4445" r="20955" b="5080"/>
                <wp:wrapNone/>
                <wp:docPr id="66" name="自选图形 313"/>
                <wp:cNvGraphicFramePr/>
                <a:graphic xmlns:a="http://schemas.openxmlformats.org/drawingml/2006/main">
                  <a:graphicData uri="http://schemas.microsoft.com/office/word/2010/wordprocessingShape">
                    <wps:wsp>
                      <wps:cNvSpPr/>
                      <wps:spPr>
                        <a:xfrm>
                          <a:off x="0" y="0"/>
                          <a:ext cx="793750" cy="314325"/>
                        </a:xfrm>
                        <a:prstGeom prst="homePlate">
                          <a:avLst>
                            <a:gd name="adj" fmla="val 63131"/>
                          </a:avLst>
                        </a:prstGeom>
                        <a:solidFill>
                          <a:srgbClr val="1F497D"/>
                        </a:solidFill>
                        <a:ln w="9525" cap="flat" cmpd="sng">
                          <a:solidFill>
                            <a:srgbClr val="FFFFFF"/>
                          </a:solidFill>
                          <a:prstDash val="solid"/>
                          <a:miter/>
                          <a:headEnd type="none" w="med" len="med"/>
                          <a:tailEnd type="none" w="med" len="med"/>
                        </a:ln>
                      </wps:spPr>
                      <wps:txbx>
                        <w:txbxContent>
                          <w:p w14:paraId="3A72EE7D" w14:textId="77777777" w:rsidR="00A02EA3" w:rsidRDefault="0092511B">
                            <w:pPr>
                              <w:rPr>
                                <w:b/>
                                <w:bCs/>
                                <w:color w:val="FFFFFF"/>
                              </w:rPr>
                            </w:pPr>
                            <w:r>
                              <w:rPr>
                                <w:rFonts w:hint="eastAsia"/>
                                <w:b/>
                                <w:bCs/>
                                <w:color w:val="FFFFFF"/>
                              </w:rPr>
                              <w:t>第三年</w:t>
                            </w:r>
                          </w:p>
                        </w:txbxContent>
                      </wps:txbx>
                      <wps:bodyPr wrap="square" upright="1"/>
                    </wps:wsp>
                  </a:graphicData>
                </a:graphic>
              </wp:anchor>
            </w:drawing>
          </mc:Choice>
          <mc:Fallback>
            <w:pict>
              <v:shape w14:anchorId="6B40387C" id="自选图形 313" o:spid="_x0000_s1070" type="#_x0000_t15" style="position:absolute;margin-left:15.8pt;margin-top:10.65pt;width:62.5pt;height:24.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" fillcolor="#1f497d" strokecolor="white">
                <v:textbox>
                  <w:txbxContent>
                    <w:p w14:paraId="3A72EE7D" w14:textId="77777777" w:rsidR="00A02EA3" w:rsidRDefault="0092511B">
                      <w:pPr>
                        <w:rPr>
                          <w:b/>
                          <w:bCs/>
                          <w:color w:val="FFFFFF"/>
                        </w:rPr>
                      </w:pPr>
                      <w:r>
                        <w:rPr>
                          <w:rFonts w:hint="eastAsia"/>
                          <w:b/>
                          <w:bCs/>
                          <w:color w:val="FFFFFF"/>
                        </w:rPr>
                        <w:t>第三年</w:t>
                      </w:r>
                    </w:p>
                  </w:txbxContent>
                </v:textbox>
              </v:shape>
            </w:pict>
          </mc:Fallback>
        </mc:AlternateContent>
      </w:r>
    </w:p>
    <w:p w14:paraId="1529EF43" w14:textId="77777777" w:rsidR="00A02EA3" w:rsidRPr="007E58F5" w:rsidRDefault="00A02EA3">
      <w:pPr>
        <w:jc w:val="left"/>
        <w:rPr>
          <w:rFonts w:ascii="宋体" w:hAnsi="宋体" w:cs="仿宋_GB2312"/>
          <w:color w:val="3F3F3F"/>
          <w:kern w:val="1"/>
          <w:sz w:val="28"/>
          <w:szCs w:val="28"/>
        </w:rPr>
      </w:pPr>
    </w:p>
    <w:p w14:paraId="04CC9072" w14:textId="77777777" w:rsidR="00A02EA3" w:rsidRPr="007E58F5" w:rsidRDefault="00A02EA3">
      <w:pPr>
        <w:jc w:val="left"/>
        <w:rPr>
          <w:rFonts w:ascii="宋体" w:hAnsi="宋体" w:cs="仿宋_GB2312"/>
          <w:color w:val="3F3F3F"/>
          <w:kern w:val="1"/>
          <w:sz w:val="28"/>
          <w:szCs w:val="28"/>
        </w:rPr>
      </w:pPr>
    </w:p>
    <w:p w14:paraId="36CE143F" w14:textId="77777777" w:rsidR="00A02EA3" w:rsidRPr="007E58F5" w:rsidRDefault="00A02EA3">
      <w:pPr>
        <w:jc w:val="left"/>
        <w:rPr>
          <w:rFonts w:ascii="宋体" w:hAnsi="宋体" w:cs="仿宋_GB2312"/>
          <w:color w:val="3F3F3F"/>
          <w:kern w:val="1"/>
          <w:sz w:val="28"/>
          <w:szCs w:val="28"/>
        </w:rPr>
      </w:pPr>
    </w:p>
    <w:p w14:paraId="1AEB7C85" w14:textId="77777777" w:rsidR="00A02EA3" w:rsidRPr="007E58F5" w:rsidRDefault="0092511B">
      <w:pPr>
        <w:jc w:val="left"/>
        <w:rPr>
          <w:rFonts w:ascii="宋体" w:hAnsi="宋体" w:cs="仿宋_GB2312"/>
          <w:color w:val="3F3F3F"/>
          <w:kern w:val="1"/>
          <w:sz w:val="28"/>
          <w:szCs w:val="28"/>
        </w:rPr>
        <w:sectPr w:rsidR="00A02EA3" w:rsidRPr="007E58F5" w:rsidSect="00871624">
          <w:footerReference w:type="default" r:id="rId24"/>
          <w:type w:val="continuous"/>
          <w:pgSz w:w="11906" w:h="16838"/>
          <w:pgMar w:top="1440" w:right="1800" w:bottom="1440" w:left="1800" w:header="851" w:footer="992" w:gutter="0"/>
          <w:cols w:space="720"/>
          <w:docGrid w:type="lines" w:linePitch="312"/>
        </w:sectPr>
      </w:pPr>
      <w:r w:rsidRPr="007E58F5">
        <w:rPr>
          <w:rFonts w:ascii="宋体" w:hAnsi="宋体"/>
          <w:noProof/>
          <w:sz w:val="28"/>
          <w:szCs w:val="28"/>
        </w:rPr>
        <mc:AlternateContent>
          <mc:Choice Requires="wps">
            <w:drawing>
              <wp:anchor distT="0" distB="0" distL="114300" distR="114300" simplePos="0" relativeHeight="251706368" behindDoc="0" locked="0" layoutInCell="1" allowOverlap="1" wp14:anchorId="0ACAF4F0" wp14:editId="27234633">
                <wp:simplePos x="0" y="0"/>
                <wp:positionH relativeFrom="column">
                  <wp:posOffset>570230</wp:posOffset>
                </wp:positionH>
                <wp:positionV relativeFrom="paragraph">
                  <wp:posOffset>2038985</wp:posOffset>
                </wp:positionV>
                <wp:extent cx="4373245" cy="643255"/>
                <wp:effectExtent l="0" t="0" r="0" b="0"/>
                <wp:wrapNone/>
                <wp:docPr id="138" name="文本框 22"/>
                <wp:cNvGraphicFramePr/>
                <a:graphic xmlns:a="http://schemas.openxmlformats.org/drawingml/2006/main">
                  <a:graphicData uri="http://schemas.microsoft.com/office/word/2010/wordprocessingShape">
                    <wps:wsp>
                      <wps:cNvSpPr txBox="1"/>
                      <wps:spPr>
                        <a:xfrm>
                          <a:off x="0" y="0"/>
                          <a:ext cx="4373245" cy="643255"/>
                        </a:xfrm>
                        <a:prstGeom prst="rect">
                          <a:avLst/>
                        </a:prstGeom>
                        <a:noFill/>
                        <a:ln w="6350">
                          <a:noFill/>
                        </a:ln>
                      </wps:spPr>
                      <wps:txbx>
                        <w:txbxContent>
                          <w:p w14:paraId="765E1F62" w14:textId="77777777" w:rsidR="00A02EA3" w:rsidRDefault="0092511B">
                            <w:pPr>
                              <w:rPr>
                                <w:rFonts w:ascii="方正吕建德字体" w:eastAsia="方正吕建德字体" w:hAnsi="方正吕建德字体" w:cs="方正吕建德字体"/>
                                <w:color w:val="FFFFFF"/>
                                <w:sz w:val="48"/>
                                <w:szCs w:val="48"/>
                              </w:rPr>
                            </w:pPr>
                            <w:r>
                              <w:rPr>
                                <w:rFonts w:ascii="方正吕建德字体" w:eastAsia="方正吕建德字体" w:hAnsi="方正吕建德字体" w:cs="方正吕建德字体" w:hint="eastAsia"/>
                                <w:color w:val="FFFFFF"/>
                                <w:sz w:val="48"/>
                                <w:szCs w:val="48"/>
                              </w:rPr>
                              <w:t>我们每天都在努力的超越自己！</w:t>
                            </w:r>
                          </w:p>
                        </w:txbxContent>
                      </wps:txbx>
                      <wps:bodyPr vert="horz" wrap="square" anchor="t" upright="1"/>
                    </wps:wsp>
                  </a:graphicData>
                </a:graphic>
              </wp:anchor>
            </w:drawing>
          </mc:Choice>
          <mc:Fallback>
            <w:pict>
              <v:shape w14:anchorId="0ACAF4F0" id="文本框 22" o:spid="_x0000_s1071" type="#_x0000_t202" style="position:absolute;margin-left:44.9pt;margin-top:160.55pt;width:344.35pt;height:50.6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" filled="f" stroked="f" strokeweight=".5pt">
                <v:textbox>
                  <w:txbxContent>
                    <w:p w14:paraId="765E1F62" w14:textId="77777777" w:rsidR="00A02EA3" w:rsidRDefault="0092511B">
                      <w:pPr>
                        <w:rPr>
                          <w:rFonts w:ascii="方正吕建德字体" w:eastAsia="方正吕建德字体" w:hAnsi="方正吕建德字体" w:cs="方正吕建德字体"/>
                          <w:color w:val="FFFFFF"/>
                          <w:sz w:val="48"/>
                          <w:szCs w:val="48"/>
                        </w:rPr>
                      </w:pPr>
                      <w:r>
                        <w:rPr>
                          <w:rFonts w:ascii="方正吕建德字体" w:eastAsia="方正吕建德字体" w:hAnsi="方正吕建德字体" w:cs="方正吕建德字体" w:hint="eastAsia"/>
                          <w:color w:val="FFFFFF"/>
                          <w:sz w:val="48"/>
                          <w:szCs w:val="48"/>
                        </w:rPr>
                        <w:t>我们每天都在努力的超越自己！</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704320" behindDoc="0" locked="0" layoutInCell="1" allowOverlap="1" wp14:anchorId="0F48D00C" wp14:editId="776214B4">
                <wp:simplePos x="0" y="0"/>
                <wp:positionH relativeFrom="column">
                  <wp:posOffset>1157605</wp:posOffset>
                </wp:positionH>
                <wp:positionV relativeFrom="paragraph">
                  <wp:posOffset>8564880</wp:posOffset>
                </wp:positionV>
                <wp:extent cx="3009900" cy="480695"/>
                <wp:effectExtent l="0" t="0" r="0" b="0"/>
                <wp:wrapNone/>
                <wp:docPr id="136" name="文本框 63"/>
                <wp:cNvGraphicFramePr/>
                <a:graphic xmlns:a="http://schemas.openxmlformats.org/drawingml/2006/main">
                  <a:graphicData uri="http://schemas.microsoft.com/office/word/2010/wordprocessingShape">
                    <wps:wsp>
                      <wps:cNvSpPr txBox="1"/>
                      <wps:spPr>
                        <a:xfrm>
                          <a:off x="0" y="0"/>
                          <a:ext cx="3009900" cy="480695"/>
                        </a:xfrm>
                        <a:prstGeom prst="rect">
                          <a:avLst/>
                        </a:prstGeom>
                        <a:noFill/>
                        <a:ln w="6350">
                          <a:noFill/>
                        </a:ln>
                      </wps:spPr>
                      <wps:txbx>
                        <w:txbxContent>
                          <w:p w14:paraId="1D68214F" w14:textId="77777777" w:rsidR="00A02EA3" w:rsidRDefault="0092511B">
                            <w:pPr>
                              <w:rPr>
                                <w:rFonts w:eastAsia="微软雅黑" w:hAnsi="微软雅黑" w:cs="微软雅黑"/>
                                <w:color w:val="FFFFFF"/>
                                <w:sz w:val="30"/>
                                <w:szCs w:val="30"/>
                              </w:rPr>
                            </w:pPr>
                            <w:r>
                              <w:rPr>
                                <w:rFonts w:eastAsia="微软雅黑" w:hAnsi="微软雅黑" w:cs="微软雅黑" w:hint="eastAsia"/>
                                <w:color w:val="FFFFFF"/>
                                <w:sz w:val="30"/>
                                <w:szCs w:val="30"/>
                              </w:rPr>
                              <w:t>Tel</w:t>
                            </w:r>
                            <w:r>
                              <w:rPr>
                                <w:rFonts w:eastAsia="微软雅黑" w:hAnsi="微软雅黑" w:cs="微软雅黑" w:hint="eastAsia"/>
                                <w:color w:val="FFFFFF"/>
                                <w:sz w:val="30"/>
                                <w:szCs w:val="30"/>
                              </w:rPr>
                              <w:t>、</w:t>
                            </w:r>
                            <w:r>
                              <w:rPr>
                                <w:rFonts w:eastAsia="微软雅黑" w:hAnsi="微软雅黑" w:cs="微软雅黑" w:hint="eastAsia"/>
                                <w:color w:val="FFFFFF"/>
                                <w:sz w:val="30"/>
                                <w:szCs w:val="30"/>
                              </w:rPr>
                              <w:t>Web</w:t>
                            </w:r>
                            <w:r>
                              <w:rPr>
                                <w:rFonts w:eastAsia="微软雅黑" w:hAnsi="微软雅黑" w:cs="微软雅黑" w:hint="eastAsia"/>
                                <w:color w:val="FFFFFF"/>
                                <w:sz w:val="30"/>
                                <w:szCs w:val="30"/>
                              </w:rPr>
                              <w:t>、</w:t>
                            </w:r>
                            <w:r>
                              <w:rPr>
                                <w:rFonts w:eastAsia="微软雅黑" w:hAnsi="微软雅黑" w:cs="微软雅黑" w:hint="eastAsia"/>
                                <w:color w:val="FFFFFF"/>
                                <w:sz w:val="30"/>
                                <w:szCs w:val="30"/>
                              </w:rPr>
                              <w:t xml:space="preserve">Mail </w:t>
                            </w:r>
                            <w:r>
                              <w:rPr>
                                <w:rFonts w:eastAsia="微软雅黑" w:hAnsi="微软雅黑" w:cs="微软雅黑" w:hint="eastAsia"/>
                                <w:color w:val="FFFFFF"/>
                                <w:sz w:val="30"/>
                                <w:szCs w:val="30"/>
                              </w:rPr>
                              <w:t>、</w:t>
                            </w:r>
                            <w:r>
                              <w:rPr>
                                <w:rFonts w:eastAsia="微软雅黑" w:hAnsi="微软雅黑" w:cs="微软雅黑" w:hint="eastAsia"/>
                                <w:color w:val="FFFFFF"/>
                                <w:sz w:val="30"/>
                                <w:szCs w:val="30"/>
                              </w:rPr>
                              <w:t xml:space="preserve">Address </w:t>
                            </w:r>
                            <w:r>
                              <w:rPr>
                                <w:rFonts w:eastAsia="微软雅黑" w:hAnsi="微软雅黑" w:cs="微软雅黑" w:hint="eastAsia"/>
                                <w:color w:val="FFFFFF"/>
                                <w:sz w:val="30"/>
                                <w:szCs w:val="30"/>
                              </w:rPr>
                              <w:t>、</w:t>
                            </w:r>
                            <w:r>
                              <w:rPr>
                                <w:rFonts w:eastAsia="微软雅黑" w:hAnsi="微软雅黑" w:cs="微软雅黑" w:hint="eastAsia"/>
                                <w:color w:val="FFFFFF"/>
                                <w:sz w:val="30"/>
                                <w:szCs w:val="30"/>
                              </w:rPr>
                              <w:t xml:space="preserve">Others </w:t>
                            </w:r>
                          </w:p>
                        </w:txbxContent>
                      </wps:txbx>
                      <wps:bodyPr vert="horz" wrap="square" anchor="t" upright="1"/>
                    </wps:wsp>
                  </a:graphicData>
                </a:graphic>
              </wp:anchor>
            </w:drawing>
          </mc:Choice>
          <mc:Fallback>
            <w:pict>
              <v:shape w14:anchorId="0F48D00C" id="文本框 63" o:spid="_x0000_s1072" type="#_x0000_t202" style="position:absolute;margin-left:91.15pt;margin-top:674.4pt;width:237pt;height:37.8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" filled="f" stroked="f" strokeweight=".5pt">
                <v:textbox>
                  <w:txbxContent>
                    <w:p w14:paraId="1D68214F" w14:textId="77777777" w:rsidR="00A02EA3" w:rsidRDefault="0092511B">
                      <w:pPr>
                        <w:rPr>
                          <w:rFonts w:eastAsia="微软雅黑" w:hAnsi="微软雅黑" w:cs="微软雅黑"/>
                          <w:color w:val="FFFFFF"/>
                          <w:sz w:val="30"/>
                          <w:szCs w:val="30"/>
                        </w:rPr>
                      </w:pPr>
                      <w:r>
                        <w:rPr>
                          <w:rFonts w:eastAsia="微软雅黑" w:hAnsi="微软雅黑" w:cs="微软雅黑" w:hint="eastAsia"/>
                          <w:color w:val="FFFFFF"/>
                          <w:sz w:val="30"/>
                          <w:szCs w:val="30"/>
                        </w:rPr>
                        <w:t>Tel</w:t>
                      </w:r>
                      <w:r>
                        <w:rPr>
                          <w:rFonts w:eastAsia="微软雅黑" w:hAnsi="微软雅黑" w:cs="微软雅黑" w:hint="eastAsia"/>
                          <w:color w:val="FFFFFF"/>
                          <w:sz w:val="30"/>
                          <w:szCs w:val="30"/>
                        </w:rPr>
                        <w:t>、</w:t>
                      </w:r>
                      <w:r>
                        <w:rPr>
                          <w:rFonts w:eastAsia="微软雅黑" w:hAnsi="微软雅黑" w:cs="微软雅黑" w:hint="eastAsia"/>
                          <w:color w:val="FFFFFF"/>
                          <w:sz w:val="30"/>
                          <w:szCs w:val="30"/>
                        </w:rPr>
                        <w:t>Web</w:t>
                      </w:r>
                      <w:r>
                        <w:rPr>
                          <w:rFonts w:eastAsia="微软雅黑" w:hAnsi="微软雅黑" w:cs="微软雅黑" w:hint="eastAsia"/>
                          <w:color w:val="FFFFFF"/>
                          <w:sz w:val="30"/>
                          <w:szCs w:val="30"/>
                        </w:rPr>
                        <w:t>、</w:t>
                      </w:r>
                      <w:r>
                        <w:rPr>
                          <w:rFonts w:eastAsia="微软雅黑" w:hAnsi="微软雅黑" w:cs="微软雅黑" w:hint="eastAsia"/>
                          <w:color w:val="FFFFFF"/>
                          <w:sz w:val="30"/>
                          <w:szCs w:val="30"/>
                        </w:rPr>
                        <w:t xml:space="preserve">Mail </w:t>
                      </w:r>
                      <w:r>
                        <w:rPr>
                          <w:rFonts w:eastAsia="微软雅黑" w:hAnsi="微软雅黑" w:cs="微软雅黑" w:hint="eastAsia"/>
                          <w:color w:val="FFFFFF"/>
                          <w:sz w:val="30"/>
                          <w:szCs w:val="30"/>
                        </w:rPr>
                        <w:t>、</w:t>
                      </w:r>
                      <w:r>
                        <w:rPr>
                          <w:rFonts w:eastAsia="微软雅黑" w:hAnsi="微软雅黑" w:cs="微软雅黑" w:hint="eastAsia"/>
                          <w:color w:val="FFFFFF"/>
                          <w:sz w:val="30"/>
                          <w:szCs w:val="30"/>
                        </w:rPr>
                        <w:t xml:space="preserve">Address </w:t>
                      </w:r>
                      <w:r>
                        <w:rPr>
                          <w:rFonts w:eastAsia="微软雅黑" w:hAnsi="微软雅黑" w:cs="微软雅黑" w:hint="eastAsia"/>
                          <w:color w:val="FFFFFF"/>
                          <w:sz w:val="30"/>
                          <w:szCs w:val="30"/>
                        </w:rPr>
                        <w:t>、</w:t>
                      </w:r>
                      <w:r>
                        <w:rPr>
                          <w:rFonts w:eastAsia="微软雅黑" w:hAnsi="微软雅黑" w:cs="微软雅黑" w:hint="eastAsia"/>
                          <w:color w:val="FFFFFF"/>
                          <w:sz w:val="30"/>
                          <w:szCs w:val="30"/>
                        </w:rPr>
                        <w:t xml:space="preserve">Others </w:t>
                      </w:r>
                    </w:p>
                  </w:txbxContent>
                </v:textbox>
              </v:shape>
            </w:pict>
          </mc:Fallback>
        </mc:AlternateContent>
      </w:r>
      <w:r w:rsidRPr="007E58F5">
        <w:rPr>
          <w:rFonts w:ascii="宋体" w:hAnsi="宋体"/>
          <w:noProof/>
          <w:sz w:val="28"/>
          <w:szCs w:val="28"/>
        </w:rPr>
        <mc:AlternateContent>
          <mc:Choice Requires="wps">
            <w:drawing>
              <wp:anchor distT="0" distB="0" distL="114300" distR="114300" simplePos="0" relativeHeight="251707392" behindDoc="0" locked="0" layoutInCell="1" allowOverlap="1" wp14:anchorId="08C12E03" wp14:editId="760EDCDD">
                <wp:simplePos x="0" y="0"/>
                <wp:positionH relativeFrom="column">
                  <wp:posOffset>1667510</wp:posOffset>
                </wp:positionH>
                <wp:positionV relativeFrom="paragraph">
                  <wp:posOffset>6082665</wp:posOffset>
                </wp:positionV>
                <wp:extent cx="1882775" cy="635"/>
                <wp:effectExtent l="0" t="0" r="0" b="0"/>
                <wp:wrapNone/>
                <wp:docPr id="141" name="直线 205"/>
                <wp:cNvGraphicFramePr/>
                <a:graphic xmlns:a="http://schemas.openxmlformats.org/drawingml/2006/main">
                  <a:graphicData uri="http://schemas.microsoft.com/office/word/2010/wordprocessingShape">
                    <wps:wsp>
                      <wps:cNvCnPr/>
                      <wps:spPr>
                        <a:xfrm>
                          <a:off x="0" y="0"/>
                          <a:ext cx="1882775" cy="635"/>
                        </a:xfrm>
                        <a:prstGeom prst="line">
                          <a:avLst/>
                        </a:prstGeom>
                        <a:ln w="9525" cap="flat" cmpd="sng">
                          <a:solidFill>
                            <a:srgbClr val="FFFFFF"/>
                          </a:solidFill>
                          <a:prstDash val="solid"/>
                          <a:headEnd type="none" w="med" len="med"/>
                          <a:tailEnd type="none" w="med" len="med"/>
                        </a:ln>
                      </wps:spPr>
                      <wps:bodyPr/>
                    </wps:wsp>
                  </a:graphicData>
                </a:graphic>
              </wp:anchor>
            </w:drawing>
          </mc:Choice>
          <mc:Fallback>
            <w:pict>
              <v:line w14:anchorId="652BECE2" id="直线 205"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131.3pt,478.95pt" to="279.55pt,4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" strokecolor="white"/>
            </w:pict>
          </mc:Fallback>
        </mc:AlternateContent>
      </w:r>
      <w:r w:rsidRPr="007E58F5">
        <w:rPr>
          <w:rFonts w:ascii="宋体" w:hAnsi="宋体"/>
          <w:noProof/>
          <w:sz w:val="28"/>
          <w:szCs w:val="28"/>
        </w:rPr>
        <mc:AlternateContent>
          <mc:Choice Requires="wps">
            <w:drawing>
              <wp:anchor distT="0" distB="0" distL="114300" distR="114300" simplePos="0" relativeHeight="251705344" behindDoc="0" locked="0" layoutInCell="1" allowOverlap="1" wp14:anchorId="333BF7D5" wp14:editId="1E9F6F70">
                <wp:simplePos x="0" y="0"/>
                <wp:positionH relativeFrom="column">
                  <wp:posOffset>5499100</wp:posOffset>
                </wp:positionH>
                <wp:positionV relativeFrom="paragraph">
                  <wp:posOffset>-1104265</wp:posOffset>
                </wp:positionV>
                <wp:extent cx="618490" cy="441325"/>
                <wp:effectExtent l="0" t="0" r="10160" b="15875"/>
                <wp:wrapNone/>
                <wp:docPr id="137" name="矩形 23"/>
                <wp:cNvGraphicFramePr/>
                <a:graphic xmlns:a="http://schemas.openxmlformats.org/drawingml/2006/main">
                  <a:graphicData uri="http://schemas.microsoft.com/office/word/2010/wordprocessingShape">
                    <wps:wsp>
                      <wps:cNvSpPr/>
                      <wps:spPr>
                        <a:xfrm>
                          <a:off x="0" y="0"/>
                          <a:ext cx="618490" cy="441325"/>
                        </a:xfrm>
                        <a:prstGeom prst="rect">
                          <a:avLst/>
                        </a:prstGeom>
                        <a:blipFill rotWithShape="1">
                          <a:blip r:embed="rId25"/>
                          <a:stretch>
                            <a:fillRect/>
                          </a:stretch>
                        </a:blipFill>
                        <a:ln w="25400">
                          <a:noFill/>
                        </a:ln>
                      </wps:spPr>
                      <wps:bodyPr vert="horz" wrap="square" anchor="ctr" upright="1"/>
                    </wps:wsp>
                  </a:graphicData>
                </a:graphic>
              </wp:anchor>
            </w:drawing>
          </mc:Choice>
          <mc:Fallback>
            <w:pict>
              <v:rect w14:anchorId="05D2DEEB" id="矩形 23" o:spid="_x0000_s1026" style="position:absolute;left:0;text-align:left;margin-left:433pt;margin-top:-86.95pt;width:48.7pt;height:34.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" stroked="f" strokeweight="2pt">
                <v:fill r:id="rId35" o:title="" recolor="t" rotate="t" type="frame"/>
              </v:rect>
            </w:pict>
          </mc:Fallback>
        </mc:AlternateContent>
      </w:r>
    </w:p>
    <w:p w14:paraId="5714C6AB" w14:textId="77777777" w:rsidR="00A02EA3" w:rsidRPr="007E58F5" w:rsidRDefault="00A02EA3">
      <w:pPr>
        <w:jc w:val="left"/>
        <w:rPr>
          <w:rFonts w:ascii="宋体" w:hAnsi="宋体" w:cs="仿宋_GB2312"/>
          <w:color w:val="3F3F3F"/>
          <w:kern w:val="1"/>
          <w:sz w:val="28"/>
          <w:szCs w:val="28"/>
        </w:rPr>
        <w:sectPr w:rsidR="00A02EA3" w:rsidRPr="007E58F5" w:rsidSect="00871624">
          <w:headerReference w:type="default" r:id="rId36"/>
          <w:type w:val="continuous"/>
          <w:pgSz w:w="16838" w:h="11906" w:orient="landscape"/>
          <w:pgMar w:top="1800" w:right="1440" w:bottom="1800" w:left="1440" w:header="851" w:footer="992" w:gutter="0"/>
          <w:cols w:space="720"/>
          <w:docGrid w:type="lines" w:linePitch="312"/>
        </w:sectPr>
      </w:pPr>
    </w:p>
    <w:p w14:paraId="53166B7B" w14:textId="77777777" w:rsidR="00A02EA3" w:rsidRPr="007E58F5" w:rsidRDefault="00A02EA3">
      <w:pPr>
        <w:jc w:val="left"/>
        <w:rPr>
          <w:rFonts w:ascii="宋体" w:hAnsi="宋体" w:cs="仿宋_GB2312"/>
          <w:color w:val="3F3F3F"/>
          <w:kern w:val="1"/>
          <w:sz w:val="28"/>
          <w:szCs w:val="28"/>
        </w:rPr>
        <w:sectPr w:rsidR="00A02EA3" w:rsidRPr="007E58F5" w:rsidSect="00871624">
          <w:headerReference w:type="default" r:id="rId37"/>
          <w:footerReference w:type="default" r:id="rId38"/>
          <w:type w:val="continuous"/>
          <w:pgSz w:w="16838" w:h="11906" w:orient="landscape"/>
          <w:pgMar w:top="1800" w:right="1440" w:bottom="1800" w:left="1440" w:header="851" w:footer="992" w:gutter="0"/>
          <w:cols w:space="720"/>
          <w:docGrid w:type="lines" w:linePitch="312"/>
        </w:sectPr>
      </w:pPr>
    </w:p>
    <w:p w14:paraId="499A2CEF" w14:textId="2747E1AE" w:rsidR="00A02EA3" w:rsidRPr="007E58F5" w:rsidRDefault="0092511B" w:rsidP="00ED71A1">
      <w:pPr>
        <w:spacing w:line="360" w:lineRule="auto"/>
        <w:rPr>
          <w:rFonts w:ascii="宋体" w:hAnsi="宋体" w:cs="微软雅黑"/>
          <w:b/>
          <w:bCs/>
          <w:color w:val="1F497D"/>
          <w:kern w:val="1"/>
          <w:sz w:val="28"/>
          <w:szCs w:val="28"/>
        </w:rPr>
      </w:pPr>
      <w:r w:rsidRPr="007E58F5">
        <w:rPr>
          <w:rFonts w:ascii="宋体" w:hAnsi="宋体" w:cs="微软雅黑" w:hint="eastAsia"/>
          <w:b/>
          <w:bCs/>
          <w:color w:val="1F497D"/>
          <w:kern w:val="1"/>
          <w:sz w:val="28"/>
          <w:szCs w:val="28"/>
        </w:rPr>
        <w:lastRenderedPageBreak/>
        <w:t>第五部分</w:t>
      </w:r>
      <w:r w:rsidRPr="007E58F5">
        <w:rPr>
          <w:rFonts w:ascii="宋体" w:hAnsi="宋体"/>
          <w:noProof/>
          <w:sz w:val="28"/>
          <w:szCs w:val="28"/>
        </w:rPr>
        <mc:AlternateContent>
          <mc:Choice Requires="wps">
            <w:drawing>
              <wp:anchor distT="0" distB="0" distL="114300" distR="114300" simplePos="0" relativeHeight="251697152" behindDoc="0" locked="0" layoutInCell="1" allowOverlap="1" wp14:anchorId="6582D2FC" wp14:editId="66E4E955">
                <wp:simplePos x="0" y="0"/>
                <wp:positionH relativeFrom="column">
                  <wp:posOffset>8958580</wp:posOffset>
                </wp:positionH>
                <wp:positionV relativeFrom="paragraph">
                  <wp:posOffset>-1501775</wp:posOffset>
                </wp:positionV>
                <wp:extent cx="1250315" cy="1250315"/>
                <wp:effectExtent l="0" t="0" r="6985" b="6985"/>
                <wp:wrapNone/>
                <wp:docPr id="113" name="自选图形 259"/>
                <wp:cNvGraphicFramePr/>
                <a:graphic xmlns:a="http://schemas.openxmlformats.org/drawingml/2006/main">
                  <a:graphicData uri="http://schemas.microsoft.com/office/word/2010/wordprocessingShape">
                    <wps:wsp>
                      <wps:cNvSpPr/>
                      <wps:spPr>
                        <a:xfrm>
                          <a:off x="0" y="0"/>
                          <a:ext cx="1250315" cy="1250315"/>
                        </a:xfrm>
                        <a:prstGeom prst="diamond">
                          <a:avLst/>
                        </a:prstGeom>
                        <a:solidFill>
                          <a:srgbClr val="E46C0A"/>
                        </a:solidFill>
                        <a:ln>
                          <a:noFill/>
                        </a:ln>
                      </wps:spPr>
                      <wps:txbx>
                        <w:txbxContent>
                          <w:p w14:paraId="31F108F9" w14:textId="77777777" w:rsidR="00A02EA3" w:rsidRDefault="00A02EA3"/>
                          <w:p w14:paraId="06F1FBE5" w14:textId="77777777" w:rsidR="00A02EA3" w:rsidRDefault="0092511B">
                            <w:pPr>
                              <w:rPr>
                                <w:b/>
                                <w:bCs/>
                                <w:color w:val="FFFFFF"/>
                                <w:sz w:val="24"/>
                                <w:szCs w:val="32"/>
                              </w:rPr>
                            </w:pPr>
                            <w:r>
                              <w:rPr>
                                <w:rFonts w:hint="eastAsia"/>
                                <w:b/>
                                <w:bCs/>
                                <w:color w:val="FFFFFF"/>
                                <w:sz w:val="24"/>
                                <w:szCs w:val="32"/>
                              </w:rPr>
                              <w:t>视</w:t>
                            </w:r>
                            <w:r>
                              <w:rPr>
                                <w:rFonts w:hint="eastAsia"/>
                                <w:b/>
                                <w:bCs/>
                                <w:color w:val="FFFFFF"/>
                                <w:sz w:val="24"/>
                                <w:szCs w:val="32"/>
                              </w:rPr>
                              <w:t xml:space="preserve"> </w:t>
                            </w:r>
                            <w:r>
                              <w:rPr>
                                <w:rFonts w:hint="eastAsia"/>
                                <w:b/>
                                <w:bCs/>
                                <w:color w:val="FFFFFF"/>
                                <w:sz w:val="24"/>
                                <w:szCs w:val="32"/>
                              </w:rPr>
                              <w:t>频</w:t>
                            </w:r>
                          </w:p>
                          <w:p w14:paraId="0C5945F4" w14:textId="77777777" w:rsidR="00A02EA3" w:rsidRDefault="0092511B">
                            <w:pPr>
                              <w:rPr>
                                <w:b/>
                                <w:bCs/>
                                <w:color w:val="FFFFFF"/>
                                <w:sz w:val="24"/>
                                <w:szCs w:val="32"/>
                              </w:rPr>
                            </w:pPr>
                            <w:r>
                              <w:rPr>
                                <w:rFonts w:hint="eastAsia"/>
                                <w:b/>
                                <w:bCs/>
                                <w:color w:val="FFFFFF"/>
                                <w:sz w:val="24"/>
                                <w:szCs w:val="32"/>
                              </w:rPr>
                              <w:t>展</w:t>
                            </w:r>
                            <w:r>
                              <w:rPr>
                                <w:rFonts w:hint="eastAsia"/>
                                <w:b/>
                                <w:bCs/>
                                <w:color w:val="FFFFFF"/>
                                <w:sz w:val="24"/>
                                <w:szCs w:val="32"/>
                              </w:rPr>
                              <w:t xml:space="preserve"> </w:t>
                            </w:r>
                            <w:r>
                              <w:rPr>
                                <w:rFonts w:hint="eastAsia"/>
                                <w:b/>
                                <w:bCs/>
                                <w:color w:val="FFFFFF"/>
                                <w:sz w:val="24"/>
                                <w:szCs w:val="32"/>
                              </w:rPr>
                              <w:t>示</w:t>
                            </w:r>
                          </w:p>
                        </w:txbxContent>
                      </wps:txbx>
                      <wps:bodyPr vert="horz" wrap="square" anchor="t" upright="1"/>
                    </wps:wsp>
                  </a:graphicData>
                </a:graphic>
              </wp:anchor>
            </w:drawing>
          </mc:Choice>
          <mc:Fallback>
            <w:pict>
              <v:shape w14:anchorId="6582D2FC" id="自选图形 259" o:spid="_x0000_s1073" type="#_x0000_t4" style="position:absolute;left:0;text-align:left;margin-left:705.4pt;margin-top:-118.25pt;width:98.45pt;height:98.4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" fillcolor="#e46c0a" stroked="f">
                <v:textbox>
                  <w:txbxContent>
                    <w:p w14:paraId="31F108F9" w14:textId="77777777" w:rsidR="00A02EA3" w:rsidRDefault="00A02EA3"/>
                    <w:p w14:paraId="06F1FBE5" w14:textId="77777777" w:rsidR="00A02EA3" w:rsidRDefault="0092511B">
                      <w:pPr>
                        <w:rPr>
                          <w:b/>
                          <w:bCs/>
                          <w:color w:val="FFFFFF"/>
                          <w:sz w:val="24"/>
                          <w:szCs w:val="32"/>
                        </w:rPr>
                      </w:pPr>
                      <w:r>
                        <w:rPr>
                          <w:rFonts w:hint="eastAsia"/>
                          <w:b/>
                          <w:bCs/>
                          <w:color w:val="FFFFFF"/>
                          <w:sz w:val="24"/>
                          <w:szCs w:val="32"/>
                        </w:rPr>
                        <w:t>视</w:t>
                      </w:r>
                      <w:r>
                        <w:rPr>
                          <w:rFonts w:hint="eastAsia"/>
                          <w:b/>
                          <w:bCs/>
                          <w:color w:val="FFFFFF"/>
                          <w:sz w:val="24"/>
                          <w:szCs w:val="32"/>
                        </w:rPr>
                        <w:t xml:space="preserve"> </w:t>
                      </w:r>
                      <w:r>
                        <w:rPr>
                          <w:rFonts w:hint="eastAsia"/>
                          <w:b/>
                          <w:bCs/>
                          <w:color w:val="FFFFFF"/>
                          <w:sz w:val="24"/>
                          <w:szCs w:val="32"/>
                        </w:rPr>
                        <w:t>频</w:t>
                      </w:r>
                    </w:p>
                    <w:p w14:paraId="0C5945F4" w14:textId="77777777" w:rsidR="00A02EA3" w:rsidRDefault="0092511B">
                      <w:pPr>
                        <w:rPr>
                          <w:b/>
                          <w:bCs/>
                          <w:color w:val="FFFFFF"/>
                          <w:sz w:val="24"/>
                          <w:szCs w:val="32"/>
                        </w:rPr>
                      </w:pPr>
                      <w:r>
                        <w:rPr>
                          <w:rFonts w:hint="eastAsia"/>
                          <w:b/>
                          <w:bCs/>
                          <w:color w:val="FFFFFF"/>
                          <w:sz w:val="24"/>
                          <w:szCs w:val="32"/>
                        </w:rPr>
                        <w:t>展</w:t>
                      </w:r>
                      <w:r>
                        <w:rPr>
                          <w:rFonts w:hint="eastAsia"/>
                          <w:b/>
                          <w:bCs/>
                          <w:color w:val="FFFFFF"/>
                          <w:sz w:val="24"/>
                          <w:szCs w:val="32"/>
                        </w:rPr>
                        <w:t xml:space="preserve"> </w:t>
                      </w:r>
                      <w:r>
                        <w:rPr>
                          <w:rFonts w:hint="eastAsia"/>
                          <w:b/>
                          <w:bCs/>
                          <w:color w:val="FFFFFF"/>
                          <w:sz w:val="24"/>
                          <w:szCs w:val="32"/>
                        </w:rPr>
                        <w:t>示</w:t>
                      </w:r>
                    </w:p>
                  </w:txbxContent>
                </v:textbox>
              </v:shape>
            </w:pict>
          </mc:Fallback>
        </mc:AlternateContent>
      </w:r>
      <w:r w:rsidRPr="007E58F5">
        <w:rPr>
          <w:rFonts w:ascii="宋体" w:hAnsi="宋体" w:cs="微软雅黑" w:hint="eastAsia"/>
          <w:b/>
          <w:bCs/>
          <w:color w:val="1F497D"/>
          <w:kern w:val="1"/>
          <w:sz w:val="28"/>
          <w:szCs w:val="28"/>
        </w:rPr>
        <w:t>：效果图与展示</w:t>
      </w:r>
    </w:p>
    <w:p w14:paraId="3ABAB2E1" w14:textId="77777777" w:rsidR="00A02EA3" w:rsidRPr="007E58F5" w:rsidRDefault="0092511B">
      <w:pPr>
        <w:spacing w:line="360" w:lineRule="auto"/>
        <w:ind w:firstLineChars="200" w:firstLine="560"/>
        <w:rPr>
          <w:rFonts w:ascii="宋体" w:hAnsi="宋体" w:cs="仿宋_GB2312"/>
          <w:sz w:val="28"/>
          <w:szCs w:val="28"/>
        </w:rPr>
      </w:pPr>
      <w:r w:rsidRPr="007E58F5">
        <w:rPr>
          <w:rFonts w:ascii="宋体" w:hAnsi="宋体" w:cs="仿宋_GB2312" w:hint="eastAsia"/>
          <w:sz w:val="28"/>
          <w:szCs w:val="28"/>
        </w:rPr>
        <w:t>一、</w:t>
      </w:r>
      <w:r w:rsidRPr="007E58F5">
        <w:rPr>
          <w:rFonts w:ascii="宋体" w:hAnsi="宋体" w:cs="仿宋_GB2312" w:hint="eastAsia"/>
          <w:b/>
          <w:bCs/>
          <w:color w:val="31849B"/>
          <w:sz w:val="28"/>
          <w:szCs w:val="28"/>
        </w:rPr>
        <w:t>项目流程</w:t>
      </w:r>
      <w:r w:rsidRPr="007E58F5">
        <w:rPr>
          <w:rFonts w:ascii="宋体" w:hAnsi="宋体" w:cs="仿宋_GB2312" w:hint="eastAsia"/>
          <w:sz w:val="28"/>
          <w:szCs w:val="28"/>
        </w:rPr>
        <w:t>- 数据可视化分析项目简易流程演示</w:t>
      </w:r>
    </w:p>
    <w:p w14:paraId="1EAC49B1" w14:textId="6E9EAD45" w:rsidR="00A02EA3" w:rsidRPr="007E58F5" w:rsidRDefault="0092511B" w:rsidP="00ED71A1">
      <w:pPr>
        <w:spacing w:line="360" w:lineRule="auto"/>
        <w:ind w:firstLineChars="200" w:firstLine="560"/>
        <w:rPr>
          <w:rFonts w:ascii="宋体" w:hAnsi="宋体" w:cs="仿宋_GB2312"/>
          <w:color w:val="3F3F3F"/>
          <w:kern w:val="1"/>
          <w:sz w:val="28"/>
          <w:szCs w:val="28"/>
        </w:rPr>
      </w:pPr>
      <w:r w:rsidRPr="007E58F5">
        <w:rPr>
          <w:rFonts w:ascii="宋体" w:hAnsi="宋体" w:cs="仿宋_GB2312" w:hint="eastAsia"/>
          <w:sz w:val="28"/>
          <w:szCs w:val="28"/>
        </w:rPr>
        <w:t>二、开发</w:t>
      </w:r>
      <w:proofErr w:type="gramStart"/>
      <w:r w:rsidRPr="007E58F5">
        <w:rPr>
          <w:rFonts w:ascii="宋体" w:hAnsi="宋体" w:cs="仿宋_GB2312" w:hint="eastAsia"/>
          <w:sz w:val="28"/>
          <w:szCs w:val="28"/>
        </w:rPr>
        <w:t>者模式</w:t>
      </w:r>
      <w:proofErr w:type="gramEnd"/>
      <w:r w:rsidRPr="007E58F5">
        <w:rPr>
          <w:rFonts w:ascii="宋体" w:hAnsi="宋体" w:cs="仿宋_GB2312" w:hint="eastAsia"/>
          <w:sz w:val="28"/>
          <w:szCs w:val="28"/>
        </w:rPr>
        <w:t>下的数据可视化分析操作流程</w:t>
      </w:r>
    </w:p>
    <w:p w14:paraId="5293C046" w14:textId="354B9405" w:rsidR="00A02EA3" w:rsidRPr="007E58F5" w:rsidRDefault="00A02EA3">
      <w:pPr>
        <w:jc w:val="left"/>
        <w:rPr>
          <w:rFonts w:ascii="宋体" w:hAnsi="宋体" w:cs="仿宋_GB2312"/>
          <w:color w:val="3F3F3F"/>
          <w:kern w:val="1"/>
          <w:sz w:val="28"/>
          <w:szCs w:val="28"/>
        </w:rPr>
      </w:pPr>
    </w:p>
    <w:p w14:paraId="09442762" w14:textId="575F3754" w:rsidR="00A02EA3" w:rsidRPr="007E58F5" w:rsidRDefault="0092511B">
      <w:pPr>
        <w:spacing w:line="360" w:lineRule="auto"/>
        <w:ind w:firstLineChars="200" w:firstLine="560"/>
        <w:rPr>
          <w:rFonts w:ascii="宋体" w:hAnsi="宋体" w:cs="仿宋_GB2312"/>
          <w:color w:val="3F3F3F"/>
          <w:kern w:val="1"/>
          <w:sz w:val="28"/>
          <w:szCs w:val="28"/>
        </w:rPr>
      </w:pPr>
      <w:r w:rsidRPr="007E58F5">
        <w:rPr>
          <w:rFonts w:ascii="宋体" w:hAnsi="宋体" w:cs="仿宋_GB2312" w:hint="eastAsia"/>
          <w:sz w:val="28"/>
          <w:szCs w:val="28"/>
        </w:rPr>
        <w:t>一、</w:t>
      </w:r>
      <w:r w:rsidRPr="007E58F5">
        <w:rPr>
          <w:rFonts w:ascii="宋体" w:hAnsi="宋体" w:cs="仿宋_GB2312" w:hint="eastAsia"/>
          <w:b/>
          <w:bCs/>
          <w:color w:val="31849B"/>
          <w:sz w:val="28"/>
          <w:szCs w:val="28"/>
        </w:rPr>
        <w:t>项目流程</w:t>
      </w:r>
      <w:r w:rsidRPr="007E58F5">
        <w:rPr>
          <w:rFonts w:ascii="宋体" w:hAnsi="宋体" w:cs="仿宋_GB2312" w:hint="eastAsia"/>
          <w:sz w:val="28"/>
          <w:szCs w:val="28"/>
        </w:rPr>
        <w:t xml:space="preserve">- </w:t>
      </w:r>
      <w:r w:rsidR="00ED71A1">
        <w:rPr>
          <w:rFonts w:ascii="宋体" w:hAnsi="宋体" w:cs="仿宋_GB2312" w:hint="eastAsia"/>
          <w:color w:val="000000"/>
          <w:sz w:val="28"/>
          <w:szCs w:val="28"/>
        </w:rPr>
        <w:t>基于T</w:t>
      </w:r>
      <w:r w:rsidR="00ED71A1">
        <w:rPr>
          <w:rFonts w:ascii="宋体" w:hAnsi="宋体" w:cs="仿宋_GB2312"/>
          <w:color w:val="000000"/>
          <w:sz w:val="28"/>
          <w:szCs w:val="28"/>
        </w:rPr>
        <w:t>GAM</w:t>
      </w:r>
      <w:r w:rsidR="00ED71A1">
        <w:rPr>
          <w:rFonts w:ascii="宋体" w:hAnsi="宋体" w:cs="仿宋_GB2312" w:hint="eastAsia"/>
          <w:color w:val="000000"/>
          <w:sz w:val="28"/>
          <w:szCs w:val="28"/>
        </w:rPr>
        <w:t>模块的脑电分析及应用</w:t>
      </w:r>
      <w:r w:rsidRPr="007E58F5">
        <w:rPr>
          <w:rFonts w:ascii="宋体" w:hAnsi="宋体" w:cs="仿宋_GB2312" w:hint="eastAsia"/>
          <w:sz w:val="28"/>
          <w:szCs w:val="28"/>
        </w:rPr>
        <w:t>简易流程演示</w:t>
      </w:r>
    </w:p>
    <w:p w14:paraId="16A787F0" w14:textId="28012CAB" w:rsidR="00A02EA3" w:rsidRPr="007E58F5" w:rsidRDefault="00ED71A1">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713536" behindDoc="0" locked="0" layoutInCell="1" allowOverlap="1" wp14:anchorId="76D84F45" wp14:editId="501B549E">
                <wp:simplePos x="0" y="0"/>
                <wp:positionH relativeFrom="margin">
                  <wp:align>right</wp:align>
                </wp:positionH>
                <wp:positionV relativeFrom="paragraph">
                  <wp:posOffset>109220</wp:posOffset>
                </wp:positionV>
                <wp:extent cx="8308975" cy="4450715"/>
                <wp:effectExtent l="0" t="0" r="0" b="6985"/>
                <wp:wrapNone/>
                <wp:docPr id="150" name="矩形 252"/>
                <wp:cNvGraphicFramePr/>
                <a:graphic xmlns:a="http://schemas.openxmlformats.org/drawingml/2006/main">
                  <a:graphicData uri="http://schemas.microsoft.com/office/word/2010/wordprocessingShape">
                    <wps:wsp>
                      <wps:cNvSpPr/>
                      <wps:spPr>
                        <a:xfrm>
                          <a:off x="0" y="0"/>
                          <a:ext cx="8308975" cy="4450715"/>
                        </a:xfrm>
                        <a:prstGeom prst="rect">
                          <a:avLst/>
                        </a:prstGeom>
                        <a:solidFill>
                          <a:srgbClr val="F2F2F2"/>
                        </a:solidFill>
                        <a:ln>
                          <a:noFill/>
                        </a:ln>
                      </wps:spPr>
                      <wps:txbx>
                        <w:txbxContent>
                          <w:p w14:paraId="61B54A75" w14:textId="77777777" w:rsidR="00A02EA3" w:rsidRDefault="00A02EA3"/>
                          <w:p w14:paraId="02F6476B" w14:textId="2C15688A" w:rsidR="00A02EA3" w:rsidRDefault="00A02EA3"/>
                          <w:p w14:paraId="3D1E9057" w14:textId="069D7BC7" w:rsidR="00A02EA3" w:rsidRDefault="00ED71A1">
                            <w:pPr>
                              <w:jc w:val="center"/>
                            </w:pPr>
                            <w:r w:rsidRPr="00ED71A1">
                              <w:rPr>
                                <w:noProof/>
                              </w:rPr>
                              <w:drawing>
                                <wp:inline distT="0" distB="0" distL="0" distR="0" wp14:anchorId="62A23DC2" wp14:editId="559FE502">
                                  <wp:extent cx="8295646" cy="3725361"/>
                                  <wp:effectExtent l="0" t="0" r="0" b="8890"/>
                                  <wp:docPr id="3" name="图片 2" descr="图示&#10;&#10;描述已自动生成">
                                    <a:extLst xmlns:a="http://schemas.openxmlformats.org/drawingml/2006/main">
                                      <a:ext uri="{FF2B5EF4-FFF2-40B4-BE49-F238E27FC236}">
                                        <a16:creationId xmlns:a16="http://schemas.microsoft.com/office/drawing/2014/main" id="{EA6D4C8F-1536-7206-4B69-660108F7EF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示&#10;&#10;描述已自动生成">
                                            <a:extLst>
                                              <a:ext uri="{FF2B5EF4-FFF2-40B4-BE49-F238E27FC236}">
                                                <a16:creationId xmlns:a16="http://schemas.microsoft.com/office/drawing/2014/main" id="{EA6D4C8F-1536-7206-4B69-660108F7EFF0}"/>
                                              </a:ext>
                                            </a:extLst>
                                          </pic:cNvPr>
                                          <pic:cNvPicPr>
                                            <a:picLocks noChangeAspect="1"/>
                                          </pic:cNvPicPr>
                                        </pic:nvPicPr>
                                        <pic:blipFill>
                                          <a:blip r:embed="rId14"/>
                                          <a:stretch>
                                            <a:fillRect/>
                                          </a:stretch>
                                        </pic:blipFill>
                                        <pic:spPr>
                                          <a:xfrm>
                                            <a:off x="0" y="0"/>
                                            <a:ext cx="8306385" cy="3730184"/>
                                          </a:xfrm>
                                          <a:prstGeom prst="rect">
                                            <a:avLst/>
                                          </a:prstGeom>
                                          <a:effectLst>
                                            <a:softEdge rad="63500"/>
                                          </a:effectLst>
                                        </pic:spPr>
                                      </pic:pic>
                                    </a:graphicData>
                                  </a:graphic>
                                </wp:inline>
                              </w:drawing>
                            </w:r>
                          </w:p>
                          <w:p w14:paraId="5894237C" w14:textId="58B0A39F" w:rsidR="00A02EA3" w:rsidRDefault="00A02EA3">
                            <w:pPr>
                              <w:jc w:val="center"/>
                            </w:pPr>
                          </w:p>
                          <w:p w14:paraId="462240A3" w14:textId="357FCA4D" w:rsidR="00A02EA3" w:rsidRDefault="00A02EA3">
                            <w:pPr>
                              <w:jc w:val="center"/>
                            </w:pPr>
                          </w:p>
                          <w:p w14:paraId="2B1678F8" w14:textId="4EADE3B9" w:rsidR="00A02EA3" w:rsidRDefault="00A02EA3">
                            <w:pPr>
                              <w:jc w:val="center"/>
                            </w:pPr>
                          </w:p>
                          <w:p w14:paraId="182B8E13" w14:textId="59145A7C" w:rsidR="00A02EA3" w:rsidRDefault="00A02EA3">
                            <w:pPr>
                              <w:jc w:val="center"/>
                            </w:pPr>
                          </w:p>
                          <w:p w14:paraId="59F6296C" w14:textId="77777777" w:rsidR="00A02EA3" w:rsidRDefault="00A02EA3">
                            <w:pPr>
                              <w:jc w:val="center"/>
                            </w:pPr>
                          </w:p>
                          <w:p w14:paraId="539FE8C1" w14:textId="77777777" w:rsidR="00A02EA3" w:rsidRDefault="00A02EA3">
                            <w:pPr>
                              <w:jc w:val="center"/>
                            </w:pPr>
                          </w:p>
                          <w:p w14:paraId="38B109C2" w14:textId="3FB40227" w:rsidR="00A02EA3" w:rsidRDefault="00A02EA3" w:rsidP="00ED71A1">
                            <w:pPr>
                              <w:jc w:val="center"/>
                            </w:pPr>
                          </w:p>
                        </w:txbxContent>
                      </wps:txbx>
                      <wps:bodyPr wrap="square" upright="1"/>
                    </wps:wsp>
                  </a:graphicData>
                </a:graphic>
              </wp:anchor>
            </w:drawing>
          </mc:Choice>
          <mc:Fallback>
            <w:pict>
              <v:rect w14:anchorId="76D84F45" id="矩形 252" o:spid="_x0000_s1074" style="position:absolute;margin-left:603.05pt;margin-top:8.6pt;width:654.25pt;height:350.45pt;z-index:251713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" fillcolor="#f2f2f2" stroked="f">
                <v:textbox>
                  <w:txbxContent>
                    <w:p w14:paraId="61B54A75" w14:textId="77777777" w:rsidR="00A02EA3" w:rsidRDefault="00A02EA3"/>
                    <w:p w14:paraId="02F6476B" w14:textId="2C15688A" w:rsidR="00A02EA3" w:rsidRDefault="00A02EA3"/>
                    <w:p w14:paraId="3D1E9057" w14:textId="069D7BC7" w:rsidR="00A02EA3" w:rsidRDefault="00ED71A1">
                      <w:pPr>
                        <w:jc w:val="center"/>
                      </w:pPr>
                      <w:r w:rsidRPr="00ED71A1">
                        <w:rPr>
                          <w:noProof/>
                        </w:rPr>
                        <w:drawing>
                          <wp:inline distT="0" distB="0" distL="0" distR="0" wp14:anchorId="62A23DC2" wp14:editId="559FE502">
                            <wp:extent cx="8295646" cy="3725361"/>
                            <wp:effectExtent l="0" t="0" r="0" b="8890"/>
                            <wp:docPr id="3" name="图片 2" descr="图示&#10;&#10;描述已自动生成">
                              <a:extLst xmlns:a="http://schemas.openxmlformats.org/drawingml/2006/main">
                                <a:ext uri="{FF2B5EF4-FFF2-40B4-BE49-F238E27FC236}">
                                  <a16:creationId xmlns:a16="http://schemas.microsoft.com/office/drawing/2014/main" id="{EA6D4C8F-1536-7206-4B69-660108F7EF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示&#10;&#10;描述已自动生成">
                                      <a:extLst>
                                        <a:ext uri="{FF2B5EF4-FFF2-40B4-BE49-F238E27FC236}">
                                          <a16:creationId xmlns:a16="http://schemas.microsoft.com/office/drawing/2014/main" id="{EA6D4C8F-1536-7206-4B69-660108F7EFF0}"/>
                                        </a:ext>
                                      </a:extLst>
                                    </pic:cNvPr>
                                    <pic:cNvPicPr>
                                      <a:picLocks noChangeAspect="1"/>
                                    </pic:cNvPicPr>
                                  </pic:nvPicPr>
                                  <pic:blipFill>
                                    <a:blip r:embed="rId14"/>
                                    <a:stretch>
                                      <a:fillRect/>
                                    </a:stretch>
                                  </pic:blipFill>
                                  <pic:spPr>
                                    <a:xfrm>
                                      <a:off x="0" y="0"/>
                                      <a:ext cx="8306385" cy="3730184"/>
                                    </a:xfrm>
                                    <a:prstGeom prst="rect">
                                      <a:avLst/>
                                    </a:prstGeom>
                                    <a:effectLst>
                                      <a:softEdge rad="63500"/>
                                    </a:effectLst>
                                  </pic:spPr>
                                </pic:pic>
                              </a:graphicData>
                            </a:graphic>
                          </wp:inline>
                        </w:drawing>
                      </w:r>
                    </w:p>
                    <w:p w14:paraId="5894237C" w14:textId="58B0A39F" w:rsidR="00A02EA3" w:rsidRDefault="00A02EA3">
                      <w:pPr>
                        <w:jc w:val="center"/>
                      </w:pPr>
                    </w:p>
                    <w:p w14:paraId="462240A3" w14:textId="357FCA4D" w:rsidR="00A02EA3" w:rsidRDefault="00A02EA3">
                      <w:pPr>
                        <w:jc w:val="center"/>
                      </w:pPr>
                    </w:p>
                    <w:p w14:paraId="2B1678F8" w14:textId="4EADE3B9" w:rsidR="00A02EA3" w:rsidRDefault="00A02EA3">
                      <w:pPr>
                        <w:jc w:val="center"/>
                      </w:pPr>
                    </w:p>
                    <w:p w14:paraId="182B8E13" w14:textId="59145A7C" w:rsidR="00A02EA3" w:rsidRDefault="00A02EA3">
                      <w:pPr>
                        <w:jc w:val="center"/>
                      </w:pPr>
                    </w:p>
                    <w:p w14:paraId="59F6296C" w14:textId="77777777" w:rsidR="00A02EA3" w:rsidRDefault="00A02EA3">
                      <w:pPr>
                        <w:jc w:val="center"/>
                      </w:pPr>
                    </w:p>
                    <w:p w14:paraId="539FE8C1" w14:textId="77777777" w:rsidR="00A02EA3" w:rsidRDefault="00A02EA3">
                      <w:pPr>
                        <w:jc w:val="center"/>
                      </w:pPr>
                    </w:p>
                    <w:p w14:paraId="38B109C2" w14:textId="3FB40227" w:rsidR="00A02EA3" w:rsidRDefault="00A02EA3" w:rsidP="00ED71A1">
                      <w:pPr>
                        <w:jc w:val="center"/>
                      </w:pPr>
                    </w:p>
                  </w:txbxContent>
                </v:textbox>
                <w10:wrap anchorx="margin"/>
              </v:rect>
            </w:pict>
          </mc:Fallback>
        </mc:AlternateContent>
      </w:r>
    </w:p>
    <w:p w14:paraId="3416B18B" w14:textId="5BB3B092" w:rsidR="00A02EA3" w:rsidRPr="007E58F5" w:rsidRDefault="00A02EA3">
      <w:pPr>
        <w:jc w:val="left"/>
        <w:rPr>
          <w:rFonts w:ascii="宋体" w:hAnsi="宋体" w:cs="仿宋_GB2312"/>
          <w:color w:val="3F3F3F"/>
          <w:kern w:val="1"/>
          <w:sz w:val="28"/>
          <w:szCs w:val="28"/>
        </w:rPr>
      </w:pPr>
    </w:p>
    <w:p w14:paraId="65A5F38A" w14:textId="77777777" w:rsidR="00A02EA3" w:rsidRPr="007E58F5" w:rsidRDefault="00A02EA3">
      <w:pPr>
        <w:jc w:val="left"/>
        <w:rPr>
          <w:rFonts w:ascii="宋体" w:hAnsi="宋体" w:cs="仿宋_GB2312"/>
          <w:color w:val="3F3F3F"/>
          <w:kern w:val="1"/>
          <w:sz w:val="28"/>
          <w:szCs w:val="28"/>
        </w:rPr>
      </w:pPr>
    </w:p>
    <w:p w14:paraId="2A7CF15E" w14:textId="77777777" w:rsidR="00A02EA3" w:rsidRPr="007E58F5" w:rsidRDefault="00A02EA3">
      <w:pPr>
        <w:jc w:val="left"/>
        <w:rPr>
          <w:rFonts w:ascii="宋体" w:hAnsi="宋体" w:cs="仿宋_GB2312"/>
          <w:color w:val="3F3F3F"/>
          <w:kern w:val="1"/>
          <w:sz w:val="28"/>
          <w:szCs w:val="28"/>
        </w:rPr>
      </w:pPr>
    </w:p>
    <w:p w14:paraId="16445CC5" w14:textId="77777777" w:rsidR="00A02EA3" w:rsidRPr="007E58F5" w:rsidRDefault="00A02EA3">
      <w:pPr>
        <w:jc w:val="left"/>
        <w:rPr>
          <w:rFonts w:ascii="宋体" w:hAnsi="宋体" w:cs="仿宋_GB2312"/>
          <w:color w:val="3F3F3F"/>
          <w:kern w:val="1"/>
          <w:sz w:val="28"/>
          <w:szCs w:val="28"/>
        </w:rPr>
      </w:pPr>
    </w:p>
    <w:p w14:paraId="57A7BF31" w14:textId="77777777" w:rsidR="00A02EA3" w:rsidRPr="007E58F5" w:rsidRDefault="00A02EA3">
      <w:pPr>
        <w:jc w:val="left"/>
        <w:rPr>
          <w:rFonts w:ascii="宋体" w:hAnsi="宋体" w:cs="仿宋_GB2312"/>
          <w:color w:val="3F3F3F"/>
          <w:kern w:val="1"/>
          <w:sz w:val="28"/>
          <w:szCs w:val="28"/>
        </w:rPr>
      </w:pPr>
    </w:p>
    <w:p w14:paraId="595E9B88" w14:textId="77777777" w:rsidR="00A02EA3" w:rsidRPr="007E58F5" w:rsidRDefault="00A02EA3">
      <w:pPr>
        <w:jc w:val="left"/>
        <w:rPr>
          <w:rFonts w:ascii="宋体" w:hAnsi="宋体" w:cs="仿宋_GB2312"/>
          <w:color w:val="3F3F3F"/>
          <w:kern w:val="1"/>
          <w:sz w:val="28"/>
          <w:szCs w:val="28"/>
        </w:rPr>
      </w:pPr>
    </w:p>
    <w:p w14:paraId="3F4C0C3A" w14:textId="77777777" w:rsidR="00A02EA3" w:rsidRPr="007E58F5" w:rsidRDefault="00A02EA3">
      <w:pPr>
        <w:jc w:val="left"/>
        <w:rPr>
          <w:rFonts w:ascii="宋体" w:hAnsi="宋体" w:cs="仿宋_GB2312"/>
          <w:color w:val="3F3F3F"/>
          <w:kern w:val="1"/>
          <w:sz w:val="28"/>
          <w:szCs w:val="28"/>
        </w:rPr>
      </w:pPr>
    </w:p>
    <w:p w14:paraId="637DDA78" w14:textId="54016FA1" w:rsidR="00A02EA3" w:rsidRPr="007E58F5" w:rsidRDefault="0092511B">
      <w:pPr>
        <w:spacing w:line="360" w:lineRule="auto"/>
        <w:ind w:firstLineChars="200" w:firstLine="560"/>
        <w:rPr>
          <w:rFonts w:ascii="宋体" w:hAnsi="宋体" w:cs="仿宋_GB2312"/>
          <w:color w:val="3F3F3F"/>
          <w:kern w:val="1"/>
          <w:sz w:val="28"/>
          <w:szCs w:val="28"/>
        </w:rPr>
      </w:pPr>
      <w:r w:rsidRPr="007E58F5">
        <w:rPr>
          <w:rFonts w:ascii="宋体" w:hAnsi="宋体" w:cs="仿宋_GB2312" w:hint="eastAsia"/>
          <w:sz w:val="28"/>
          <w:szCs w:val="28"/>
        </w:rPr>
        <w:lastRenderedPageBreak/>
        <w:t>二、开发</w:t>
      </w:r>
      <w:proofErr w:type="gramStart"/>
      <w:r w:rsidRPr="007E58F5">
        <w:rPr>
          <w:rFonts w:ascii="宋体" w:hAnsi="宋体" w:cs="仿宋_GB2312" w:hint="eastAsia"/>
          <w:sz w:val="28"/>
          <w:szCs w:val="28"/>
        </w:rPr>
        <w:t>者模式</w:t>
      </w:r>
      <w:proofErr w:type="gramEnd"/>
      <w:r w:rsidRPr="007E58F5">
        <w:rPr>
          <w:rFonts w:ascii="宋体" w:hAnsi="宋体" w:cs="仿宋_GB2312" w:hint="eastAsia"/>
          <w:sz w:val="28"/>
          <w:szCs w:val="28"/>
        </w:rPr>
        <w:t>下的</w:t>
      </w:r>
      <w:r w:rsidR="00ED71A1">
        <w:rPr>
          <w:rFonts w:ascii="宋体" w:hAnsi="宋体" w:cs="仿宋_GB2312" w:hint="eastAsia"/>
          <w:sz w:val="28"/>
          <w:szCs w:val="28"/>
        </w:rPr>
        <w:t>脑波数据可视化</w:t>
      </w:r>
      <w:r w:rsidRPr="007E58F5">
        <w:rPr>
          <w:rFonts w:ascii="宋体" w:hAnsi="宋体" w:cs="仿宋_GB2312" w:hint="eastAsia"/>
          <w:sz w:val="28"/>
          <w:szCs w:val="28"/>
        </w:rPr>
        <w:t>分析操作流程</w:t>
      </w:r>
    </w:p>
    <w:p w14:paraId="6E331FC8" w14:textId="77777777" w:rsidR="00A02EA3" w:rsidRPr="007E58F5" w:rsidRDefault="0092511B">
      <w:pPr>
        <w:jc w:val="left"/>
        <w:rPr>
          <w:rFonts w:ascii="宋体" w:hAnsi="宋体" w:cs="仿宋_GB2312"/>
          <w:color w:val="3F3F3F"/>
          <w:kern w:val="1"/>
          <w:sz w:val="28"/>
          <w:szCs w:val="28"/>
        </w:rPr>
      </w:pPr>
      <w:r w:rsidRPr="007E58F5">
        <w:rPr>
          <w:rFonts w:ascii="宋体" w:hAnsi="宋体"/>
          <w:noProof/>
          <w:sz w:val="28"/>
          <w:szCs w:val="28"/>
        </w:rPr>
        <mc:AlternateContent>
          <mc:Choice Requires="wps">
            <w:drawing>
              <wp:anchor distT="0" distB="0" distL="114300" distR="114300" simplePos="0" relativeHeight="251712512" behindDoc="0" locked="0" layoutInCell="1" allowOverlap="1" wp14:anchorId="5DC43DE1" wp14:editId="4C86CAFC">
                <wp:simplePos x="0" y="0"/>
                <wp:positionH relativeFrom="column">
                  <wp:posOffset>440690</wp:posOffset>
                </wp:positionH>
                <wp:positionV relativeFrom="paragraph">
                  <wp:posOffset>337820</wp:posOffset>
                </wp:positionV>
                <wp:extent cx="8308975" cy="4039235"/>
                <wp:effectExtent l="0" t="0" r="9525" b="12065"/>
                <wp:wrapNone/>
                <wp:docPr id="149" name="矩形 241"/>
                <wp:cNvGraphicFramePr/>
                <a:graphic xmlns:a="http://schemas.openxmlformats.org/drawingml/2006/main">
                  <a:graphicData uri="http://schemas.microsoft.com/office/word/2010/wordprocessingShape">
                    <wps:wsp>
                      <wps:cNvSpPr/>
                      <wps:spPr>
                        <a:xfrm>
                          <a:off x="0" y="0"/>
                          <a:ext cx="8308975" cy="4039235"/>
                        </a:xfrm>
                        <a:prstGeom prst="rect">
                          <a:avLst/>
                        </a:prstGeom>
                        <a:solidFill>
                          <a:srgbClr val="F2F2F2"/>
                        </a:solidFill>
                        <a:ln>
                          <a:noFill/>
                        </a:ln>
                      </wps:spPr>
                      <wps:txbx>
                        <w:txbxContent>
                          <w:p w14:paraId="1DCA7B94" w14:textId="77777777" w:rsidR="00A02EA3" w:rsidRDefault="0092511B">
                            <w:r>
                              <w:rPr>
                                <w:rFonts w:hint="eastAsia"/>
                              </w:rPr>
                              <w:t xml:space="preserve">          </w:t>
                            </w:r>
                            <w:r>
                              <w:rPr>
                                <w:rFonts w:hint="eastAsia"/>
                                <w:noProof/>
                              </w:rPr>
                              <w:drawing>
                                <wp:inline distT="0" distB="0" distL="114300" distR="114300" wp14:anchorId="56EA1D4A" wp14:editId="6E727873">
                                  <wp:extent cx="6998335" cy="3936365"/>
                                  <wp:effectExtent l="0" t="0" r="12065" b="635"/>
                                  <wp:docPr id="22" name="图片 22" descr="56831503093733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68315030937331034"/>
                                          <pic:cNvPicPr>
                                            <a:picLocks noChangeAspect="1"/>
                                          </pic:cNvPicPr>
                                        </pic:nvPicPr>
                                        <pic:blipFill>
                                          <a:blip r:embed="rId39"/>
                                          <a:stretch>
                                            <a:fillRect/>
                                          </a:stretch>
                                        </pic:blipFill>
                                        <pic:spPr>
                                          <a:xfrm>
                                            <a:off x="0" y="0"/>
                                            <a:ext cx="6998335" cy="3936365"/>
                                          </a:xfrm>
                                          <a:prstGeom prst="rect">
                                            <a:avLst/>
                                          </a:prstGeom>
                                        </pic:spPr>
                                      </pic:pic>
                                    </a:graphicData>
                                  </a:graphic>
                                </wp:inline>
                              </w:drawing>
                            </w:r>
                          </w:p>
                        </w:txbxContent>
                      </wps:txbx>
                      <wps:bodyPr vert="horz" wrap="square" anchor="t" upright="1"/>
                    </wps:wsp>
                  </a:graphicData>
                </a:graphic>
              </wp:anchor>
            </w:drawing>
          </mc:Choice>
          <mc:Fallback>
            <w:pict>
              <v:rect w14:anchorId="5DC43DE1" id="矩形 241" o:spid="_x0000_s1075" style="position:absolute;margin-left:34.7pt;margin-top:26.6pt;width:654.25pt;height:318.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" fillcolor="#f2f2f2" stroked="f">
                <v:textbox>
                  <w:txbxContent>
                    <w:p w14:paraId="1DCA7B94" w14:textId="77777777" w:rsidR="00A02EA3" w:rsidRDefault="0092511B">
                      <w:r>
                        <w:rPr>
                          <w:rFonts w:hint="eastAsia"/>
                        </w:rPr>
                        <w:t xml:space="preserve">          </w:t>
                      </w:r>
                      <w:r>
                        <w:rPr>
                          <w:rFonts w:hint="eastAsia"/>
                          <w:noProof/>
                        </w:rPr>
                        <w:drawing>
                          <wp:inline distT="0" distB="0" distL="114300" distR="114300" wp14:anchorId="56EA1D4A" wp14:editId="6E727873">
                            <wp:extent cx="6998335" cy="3936365"/>
                            <wp:effectExtent l="0" t="0" r="12065" b="635"/>
                            <wp:docPr id="22" name="图片 22" descr="56831503093733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68315030937331034"/>
                                    <pic:cNvPicPr>
                                      <a:picLocks noChangeAspect="1"/>
                                    </pic:cNvPicPr>
                                  </pic:nvPicPr>
                                  <pic:blipFill>
                                    <a:blip r:embed="rId39"/>
                                    <a:stretch>
                                      <a:fillRect/>
                                    </a:stretch>
                                  </pic:blipFill>
                                  <pic:spPr>
                                    <a:xfrm>
                                      <a:off x="0" y="0"/>
                                      <a:ext cx="6998335" cy="3936365"/>
                                    </a:xfrm>
                                    <a:prstGeom prst="rect">
                                      <a:avLst/>
                                    </a:prstGeom>
                                  </pic:spPr>
                                </pic:pic>
                              </a:graphicData>
                            </a:graphic>
                          </wp:inline>
                        </w:drawing>
                      </w:r>
                    </w:p>
                  </w:txbxContent>
                </v:textbox>
              </v:rect>
            </w:pict>
          </mc:Fallback>
        </mc:AlternateContent>
      </w:r>
    </w:p>
    <w:p w14:paraId="3A5734F7" w14:textId="77777777" w:rsidR="00A02EA3" w:rsidRPr="007E58F5" w:rsidRDefault="00A02EA3">
      <w:pPr>
        <w:jc w:val="left"/>
        <w:rPr>
          <w:rFonts w:ascii="宋体" w:hAnsi="宋体" w:cs="仿宋_GB2312"/>
          <w:color w:val="3F3F3F"/>
          <w:kern w:val="1"/>
          <w:sz w:val="28"/>
          <w:szCs w:val="28"/>
        </w:rPr>
      </w:pPr>
    </w:p>
    <w:p w14:paraId="3E97C491" w14:textId="77777777" w:rsidR="00A02EA3" w:rsidRPr="007E58F5" w:rsidRDefault="00A02EA3">
      <w:pPr>
        <w:jc w:val="left"/>
        <w:rPr>
          <w:rFonts w:ascii="宋体" w:hAnsi="宋体" w:cs="仿宋_GB2312"/>
          <w:color w:val="3F3F3F"/>
          <w:kern w:val="1"/>
          <w:sz w:val="28"/>
          <w:szCs w:val="28"/>
        </w:rPr>
      </w:pPr>
    </w:p>
    <w:p w14:paraId="5F5CCA89" w14:textId="77777777" w:rsidR="00A02EA3" w:rsidRPr="007E58F5" w:rsidRDefault="00A02EA3">
      <w:pPr>
        <w:jc w:val="left"/>
        <w:rPr>
          <w:rFonts w:ascii="宋体" w:hAnsi="宋体" w:cs="仿宋_GB2312"/>
          <w:color w:val="3F3F3F"/>
          <w:kern w:val="1"/>
          <w:sz w:val="28"/>
          <w:szCs w:val="28"/>
        </w:rPr>
      </w:pPr>
    </w:p>
    <w:p w14:paraId="05D2DE23" w14:textId="77777777" w:rsidR="00A02EA3" w:rsidRPr="007E58F5" w:rsidRDefault="00A02EA3">
      <w:pPr>
        <w:jc w:val="left"/>
        <w:rPr>
          <w:rFonts w:ascii="宋体" w:hAnsi="宋体" w:cs="仿宋_GB2312"/>
          <w:color w:val="3F3F3F"/>
          <w:kern w:val="1"/>
          <w:sz w:val="28"/>
          <w:szCs w:val="28"/>
        </w:rPr>
      </w:pPr>
    </w:p>
    <w:p w14:paraId="05A09B91" w14:textId="77777777" w:rsidR="00A02EA3" w:rsidRPr="007E58F5" w:rsidRDefault="00A02EA3">
      <w:pPr>
        <w:jc w:val="left"/>
        <w:rPr>
          <w:rFonts w:ascii="宋体" w:hAnsi="宋体" w:cs="仿宋_GB2312"/>
          <w:color w:val="3F3F3F"/>
          <w:kern w:val="1"/>
          <w:sz w:val="28"/>
          <w:szCs w:val="28"/>
        </w:rPr>
      </w:pPr>
    </w:p>
    <w:p w14:paraId="7D7CBBA6" w14:textId="77777777" w:rsidR="00A02EA3" w:rsidRPr="007E58F5" w:rsidRDefault="00A02EA3">
      <w:pPr>
        <w:jc w:val="left"/>
        <w:rPr>
          <w:rFonts w:ascii="宋体" w:hAnsi="宋体" w:cs="仿宋_GB2312"/>
          <w:color w:val="3F3F3F"/>
          <w:kern w:val="1"/>
          <w:sz w:val="28"/>
          <w:szCs w:val="28"/>
        </w:rPr>
      </w:pPr>
    </w:p>
    <w:p w14:paraId="3537D56D" w14:textId="77777777" w:rsidR="00A02EA3" w:rsidRPr="007E58F5" w:rsidRDefault="00A02EA3">
      <w:pPr>
        <w:jc w:val="left"/>
        <w:rPr>
          <w:rFonts w:ascii="宋体" w:hAnsi="宋体" w:cs="仿宋_GB2312"/>
          <w:color w:val="3F3F3F"/>
          <w:kern w:val="1"/>
          <w:sz w:val="28"/>
          <w:szCs w:val="28"/>
        </w:rPr>
      </w:pPr>
    </w:p>
    <w:p w14:paraId="3A0395D5" w14:textId="77777777" w:rsidR="00A02EA3" w:rsidRPr="007E58F5" w:rsidRDefault="00A02EA3">
      <w:pPr>
        <w:jc w:val="left"/>
        <w:rPr>
          <w:rFonts w:ascii="宋体" w:hAnsi="宋体" w:cs="仿宋_GB2312"/>
          <w:color w:val="3F3F3F"/>
          <w:kern w:val="1"/>
          <w:sz w:val="28"/>
          <w:szCs w:val="28"/>
        </w:rPr>
      </w:pPr>
    </w:p>
    <w:p w14:paraId="3697E10C" w14:textId="77777777" w:rsidR="00A02EA3" w:rsidRPr="007E58F5" w:rsidRDefault="00A02EA3">
      <w:pPr>
        <w:jc w:val="left"/>
        <w:rPr>
          <w:rFonts w:ascii="宋体" w:hAnsi="宋体" w:cs="仿宋_GB2312"/>
          <w:color w:val="3F3F3F"/>
          <w:kern w:val="1"/>
          <w:sz w:val="28"/>
          <w:szCs w:val="28"/>
        </w:rPr>
      </w:pPr>
    </w:p>
    <w:p w14:paraId="7BA16CF0" w14:textId="77777777" w:rsidR="00A02EA3" w:rsidRPr="007E58F5" w:rsidRDefault="00A02EA3">
      <w:pPr>
        <w:jc w:val="left"/>
        <w:rPr>
          <w:rFonts w:ascii="宋体" w:hAnsi="宋体" w:cs="仿宋_GB2312"/>
          <w:color w:val="3F3F3F"/>
          <w:kern w:val="1"/>
          <w:sz w:val="28"/>
          <w:szCs w:val="28"/>
        </w:rPr>
      </w:pPr>
    </w:p>
    <w:p w14:paraId="7ADD1C62" w14:textId="77777777" w:rsidR="00A02EA3" w:rsidRPr="007E58F5" w:rsidRDefault="00A02EA3">
      <w:pPr>
        <w:jc w:val="left"/>
        <w:rPr>
          <w:rFonts w:ascii="宋体" w:hAnsi="宋体" w:cs="仿宋_GB2312"/>
          <w:b/>
          <w:bCs/>
          <w:color w:val="3F3F3F"/>
          <w:kern w:val="1"/>
          <w:sz w:val="28"/>
          <w:szCs w:val="28"/>
        </w:rPr>
      </w:pPr>
    </w:p>
    <w:sectPr w:rsidR="00A02EA3" w:rsidRPr="007E58F5">
      <w:pgSz w:w="16838" w:h="11906" w:orient="landscape"/>
      <w:pgMar w:top="1800" w:right="1440" w:bottom="1800" w:left="144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E3D7AF" w14:textId="77777777" w:rsidR="00871624" w:rsidRDefault="00871624">
      <w:r>
        <w:separator/>
      </w:r>
    </w:p>
  </w:endnote>
  <w:endnote w:type="continuationSeparator" w:id="0">
    <w:p w14:paraId="0E5E311C" w14:textId="77777777" w:rsidR="00871624" w:rsidRDefault="008716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B01BBCA2-03CB-45BF-A28F-37DBDCA58C78}"/>
    <w:embedBold r:id="rId2" w:fontKey="{DCAEDF35-1BE7-4C96-A3A3-3FE9938005FA}"/>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embedRegular r:id="rId3" w:subsetted="1" w:fontKey="{24D5567E-A852-4293-8058-A0A7D6631BB4}"/>
    <w:embedBold r:id="rId4" w:subsetted="1" w:fontKey="{4F8F64C7-4627-454C-8DC9-BE39F0C59482}"/>
  </w:font>
  <w:font w:name="华康俪金黑W8">
    <w:altName w:val="微软雅黑"/>
    <w:charset w:val="86"/>
    <w:family w:val="auto"/>
    <w:pitch w:val="default"/>
    <w:sig w:usb0="800002BF" w:usb1="184F6CFA" w:usb2="00000012" w:usb3="00000000" w:csb0="00040001" w:csb1="00000000"/>
  </w:font>
  <w:font w:name="方正仿宋_GB2312">
    <w:charset w:val="86"/>
    <w:family w:val="auto"/>
    <w:pitch w:val="default"/>
    <w:sig w:usb0="A00002BF" w:usb1="184F6CFA" w:usb2="00000012"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方正吕建德字体">
    <w:altName w:val="宋体"/>
    <w:charset w:val="86"/>
    <w:family w:val="auto"/>
    <w:pitch w:val="default"/>
    <w:sig w:usb0="00000000" w:usb1="00000000" w:usb2="00000000" w:usb3="00000000" w:csb0="00040000" w:csb1="00000000"/>
    <w:embedRegular r:id="rId5" w:fontKey="{1693831B-9FD3-4BB8-99C0-349974EA125C}"/>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5F527" w14:textId="77777777" w:rsidR="00A02EA3" w:rsidRDefault="0092511B">
    <w:pPr>
      <w:pStyle w:val="a3"/>
      <w:rPr>
        <w:sz w:val="21"/>
        <w:szCs w:val="21"/>
      </w:rPr>
    </w:pPr>
    <w:r>
      <w:rPr>
        <w:noProof/>
        <w:sz w:val="21"/>
      </w:rPr>
      <mc:AlternateContent>
        <mc:Choice Requires="wps">
          <w:drawing>
            <wp:anchor distT="0" distB="0" distL="114300" distR="114300" simplePos="0" relativeHeight="251659264" behindDoc="0" locked="0" layoutInCell="1" allowOverlap="1" wp14:anchorId="5972EF9F" wp14:editId="295F8E8A">
              <wp:simplePos x="0" y="0"/>
              <wp:positionH relativeFrom="margin">
                <wp:posOffset>2622550</wp:posOffset>
              </wp:positionH>
              <wp:positionV relativeFrom="paragraph">
                <wp:posOffset>48260</wp:posOffset>
              </wp:positionV>
              <wp:extent cx="1828800" cy="1828800"/>
              <wp:effectExtent l="0" t="0" r="0" b="0"/>
              <wp:wrapNone/>
              <wp:docPr id="185" name="文本框 20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83B915" w14:textId="77777777" w:rsidR="00A02EA3" w:rsidRDefault="0092511B">
                          <w:pPr>
                            <w:pStyle w:val="a3"/>
                            <w:rPr>
                              <w:b/>
                              <w:bCs/>
                              <w:sz w:val="21"/>
                              <w:szCs w:val="21"/>
                            </w:rPr>
                          </w:pPr>
                          <w:r>
                            <w:rPr>
                              <w:rFonts w:hint="eastAsia"/>
                              <w:b/>
                              <w:bCs/>
                            </w:rPr>
                            <w:fldChar w:fldCharType="begin"/>
                          </w:r>
                          <w:r>
                            <w:rPr>
                              <w:rFonts w:hint="eastAsia"/>
                              <w:b/>
                              <w:bCs/>
                            </w:rPr>
                            <w:instrText xml:space="preserve"> PAGE  \* MERGEFORMAT </w:instrText>
                          </w:r>
                          <w:r>
                            <w:rPr>
                              <w:rFonts w:hint="eastAsia"/>
                              <w:b/>
                              <w:bCs/>
                            </w:rPr>
                            <w:fldChar w:fldCharType="separate"/>
                          </w:r>
                          <w:r>
                            <w:rPr>
                              <w:rFonts w:hint="eastAsia"/>
                              <w:b/>
                              <w:bCs/>
                            </w:rPr>
                            <w:t>1</w:t>
                          </w:r>
                          <w:r>
                            <w:rPr>
                              <w:rFonts w:hint="eastAsia"/>
                              <w:b/>
                              <w:bCs/>
                            </w:rPr>
                            <w:fldChar w:fldCharType="end"/>
                          </w:r>
                        </w:p>
                      </w:txbxContent>
                    </wps:txbx>
                    <wps:bodyPr vert="horz" wrap="none" lIns="0" tIns="0" rIns="0" bIns="0" anchor="t">
                      <a:spAutoFit/>
                    </wps:bodyPr>
                  </wps:wsp>
                </a:graphicData>
              </a:graphic>
            </wp:anchor>
          </w:drawing>
        </mc:Choice>
        <mc:Fallback>
          <w:pict>
            <v:shapetype w14:anchorId="5972EF9F" id="_x0000_t202" coordsize="21600,21600" o:spt="202" path="m,l,21600r21600,l21600,xe">
              <v:stroke joinstyle="miter"/>
              <v:path gradientshapeok="t" o:connecttype="rect"/>
            </v:shapetype>
            <v:shape id="文本框 2049" o:spid="_x0000_s1076" type="#_x0000_t202" style="position:absolute;margin-left:206.5pt;margin-top:3.8pt;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" filled="f" stroked="f">
              <v:textbox style="mso-fit-shape-to-text:t" inset="0,0,0,0">
                <w:txbxContent>
                  <w:p w14:paraId="3883B915" w14:textId="77777777" w:rsidR="00A02EA3" w:rsidRDefault="0092511B">
                    <w:pPr>
                      <w:pStyle w:val="a3"/>
                      <w:rPr>
                        <w:b/>
                        <w:bCs/>
                        <w:sz w:val="21"/>
                        <w:szCs w:val="21"/>
                      </w:rPr>
                    </w:pPr>
                    <w:r>
                      <w:rPr>
                        <w:rFonts w:hint="eastAsia"/>
                        <w:b/>
                        <w:bCs/>
                      </w:rPr>
                      <w:fldChar w:fldCharType="begin"/>
                    </w:r>
                    <w:r>
                      <w:rPr>
                        <w:rFonts w:hint="eastAsia"/>
                        <w:b/>
                        <w:bCs/>
                      </w:rPr>
                      <w:instrText xml:space="preserve"> PAGE  \* MERGEFORMAT </w:instrText>
                    </w:r>
                    <w:r>
                      <w:rPr>
                        <w:rFonts w:hint="eastAsia"/>
                        <w:b/>
                        <w:bCs/>
                      </w:rPr>
                      <w:fldChar w:fldCharType="separate"/>
                    </w:r>
                    <w:r>
                      <w:rPr>
                        <w:rFonts w:hint="eastAsia"/>
                        <w:b/>
                        <w:bCs/>
                      </w:rPr>
                      <w:t>1</w:t>
                    </w:r>
                    <w:r>
                      <w:rPr>
                        <w:rFonts w:hint="eastAsia"/>
                        <w:b/>
                        <w:bCs/>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E06C2" w14:textId="77777777" w:rsidR="00A02EA3" w:rsidRDefault="0092511B">
    <w:pPr>
      <w:pStyle w:val="a3"/>
    </w:pPr>
    <w:r>
      <w:rPr>
        <w:noProof/>
      </w:rPr>
      <mc:AlternateContent>
        <mc:Choice Requires="wps">
          <w:drawing>
            <wp:anchor distT="0" distB="0" distL="114300" distR="114300" simplePos="0" relativeHeight="251660288" behindDoc="0" locked="0" layoutInCell="1" allowOverlap="1" wp14:anchorId="51EC0D90" wp14:editId="67D12773">
              <wp:simplePos x="0" y="0"/>
              <wp:positionH relativeFrom="margin">
                <wp:align>left</wp:align>
              </wp:positionH>
              <wp:positionV relativeFrom="paragraph">
                <wp:posOffset>0</wp:posOffset>
              </wp:positionV>
              <wp:extent cx="1828800" cy="1828800"/>
              <wp:effectExtent l="0" t="0" r="0" b="0"/>
              <wp:wrapNone/>
              <wp:docPr id="186" name="文本框 20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5CCD32" w14:textId="77777777" w:rsidR="00A02EA3" w:rsidRDefault="0092511B">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43</w:t>
                          </w:r>
                          <w:r>
                            <w:rPr>
                              <w:rFonts w:hint="eastAsia"/>
                            </w:rPr>
                            <w:fldChar w:fldCharType="end"/>
                          </w:r>
                        </w:p>
                      </w:txbxContent>
                    </wps:txbx>
                    <wps:bodyPr vert="horz" wrap="none" lIns="0" tIns="0" rIns="0" bIns="0" anchor="t">
                      <a:spAutoFit/>
                    </wps:bodyPr>
                  </wps:wsp>
                </a:graphicData>
              </a:graphic>
            </wp:anchor>
          </w:drawing>
        </mc:Choice>
        <mc:Fallback>
          <w:pict>
            <v:shapetype w14:anchorId="51EC0D90" id="_x0000_t202" coordsize="21600,21600" o:spt="202" path="m,l,21600r21600,l21600,xe">
              <v:stroke joinstyle="miter"/>
              <v:path gradientshapeok="t" o:connecttype="rect"/>
            </v:shapetype>
            <v:shape id="文本框 2050" o:spid="_x0000_s1077" type="#_x0000_t202" style="position:absolute;margin-left:0;margin-top:0;width:2in;height:2in;z-index:251660288;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" filled="f" stroked="f">
              <v:textbox style="mso-fit-shape-to-text:t" inset="0,0,0,0">
                <w:txbxContent>
                  <w:p w14:paraId="735CCD32" w14:textId="77777777" w:rsidR="00A02EA3" w:rsidRDefault="0092511B">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43</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8A33D8" w14:textId="77777777" w:rsidR="00871624" w:rsidRDefault="00871624">
      <w:r>
        <w:separator/>
      </w:r>
    </w:p>
  </w:footnote>
  <w:footnote w:type="continuationSeparator" w:id="0">
    <w:p w14:paraId="17708269" w14:textId="77777777" w:rsidR="00871624" w:rsidRDefault="008716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DF180" w14:textId="77777777" w:rsidR="00A02EA3" w:rsidRDefault="00A02EA3">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B757F" w14:textId="77777777" w:rsidR="00A02EA3" w:rsidRDefault="00A02EA3">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49F448F"/>
    <w:multiLevelType w:val="singleLevel"/>
    <w:tmpl w:val="949F448F"/>
    <w:lvl w:ilvl="0">
      <w:start w:val="1"/>
      <w:numFmt w:val="decimal"/>
      <w:suff w:val="nothing"/>
      <w:lvlText w:val="%1）"/>
      <w:lvlJc w:val="left"/>
    </w:lvl>
  </w:abstractNum>
  <w:abstractNum w:abstractNumId="1" w15:restartNumberingAfterBreak="0">
    <w:nsid w:val="94BA87C3"/>
    <w:multiLevelType w:val="singleLevel"/>
    <w:tmpl w:val="94BA87C3"/>
    <w:lvl w:ilvl="0">
      <w:start w:val="1"/>
      <w:numFmt w:val="decimalEnclosedCircleChinese"/>
      <w:suff w:val="nothing"/>
      <w:lvlText w:val="%1　"/>
      <w:lvlJc w:val="left"/>
      <w:pPr>
        <w:ind w:left="1260" w:firstLine="400"/>
      </w:pPr>
      <w:rPr>
        <w:rFonts w:hint="eastAsia"/>
      </w:rPr>
    </w:lvl>
  </w:abstractNum>
  <w:abstractNum w:abstractNumId="2" w15:restartNumberingAfterBreak="0">
    <w:nsid w:val="9B6C388A"/>
    <w:multiLevelType w:val="singleLevel"/>
    <w:tmpl w:val="9B6C388A"/>
    <w:lvl w:ilvl="0">
      <w:start w:val="1"/>
      <w:numFmt w:val="lowerLetter"/>
      <w:suff w:val="nothing"/>
      <w:lvlText w:val="%1、"/>
      <w:lvlJc w:val="left"/>
    </w:lvl>
  </w:abstractNum>
  <w:abstractNum w:abstractNumId="3" w15:restartNumberingAfterBreak="0">
    <w:nsid w:val="A1EF1FB9"/>
    <w:multiLevelType w:val="singleLevel"/>
    <w:tmpl w:val="A1EF1FB9"/>
    <w:lvl w:ilvl="0">
      <w:start w:val="1"/>
      <w:numFmt w:val="decimal"/>
      <w:suff w:val="nothing"/>
      <w:lvlText w:val="（%1）"/>
      <w:lvlJc w:val="left"/>
    </w:lvl>
  </w:abstractNum>
  <w:abstractNum w:abstractNumId="4" w15:restartNumberingAfterBreak="0">
    <w:nsid w:val="AB920265"/>
    <w:multiLevelType w:val="singleLevel"/>
    <w:tmpl w:val="AB920265"/>
    <w:lvl w:ilvl="0">
      <w:start w:val="1"/>
      <w:numFmt w:val="decimal"/>
      <w:suff w:val="nothing"/>
      <w:lvlText w:val="%1、"/>
      <w:lvlJc w:val="left"/>
    </w:lvl>
  </w:abstractNum>
  <w:abstractNum w:abstractNumId="5" w15:restartNumberingAfterBreak="0">
    <w:nsid w:val="BE94E884"/>
    <w:multiLevelType w:val="multilevel"/>
    <w:tmpl w:val="BE94E884"/>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 w15:restartNumberingAfterBreak="0">
    <w:nsid w:val="C86B61BA"/>
    <w:multiLevelType w:val="singleLevel"/>
    <w:tmpl w:val="C86B61BA"/>
    <w:lvl w:ilvl="0">
      <w:start w:val="1"/>
      <w:numFmt w:val="chineseCounting"/>
      <w:suff w:val="nothing"/>
      <w:lvlText w:val="%1、"/>
      <w:lvlJc w:val="left"/>
      <w:rPr>
        <w:rFonts w:hint="eastAsia"/>
      </w:rPr>
    </w:lvl>
  </w:abstractNum>
  <w:abstractNum w:abstractNumId="7" w15:restartNumberingAfterBreak="0">
    <w:nsid w:val="D0ABACD5"/>
    <w:multiLevelType w:val="singleLevel"/>
    <w:tmpl w:val="D0ABACD5"/>
    <w:lvl w:ilvl="0">
      <w:start w:val="1"/>
      <w:numFmt w:val="decimal"/>
      <w:suff w:val="nothing"/>
      <w:lvlText w:val="%1、"/>
      <w:lvlJc w:val="left"/>
    </w:lvl>
  </w:abstractNum>
  <w:abstractNum w:abstractNumId="8" w15:restartNumberingAfterBreak="0">
    <w:nsid w:val="F14B2591"/>
    <w:multiLevelType w:val="singleLevel"/>
    <w:tmpl w:val="F14B2591"/>
    <w:lvl w:ilvl="0">
      <w:start w:val="1"/>
      <w:numFmt w:val="decimal"/>
      <w:suff w:val="nothing"/>
      <w:lvlText w:val="%1、"/>
      <w:lvlJc w:val="left"/>
    </w:lvl>
  </w:abstractNum>
  <w:abstractNum w:abstractNumId="9" w15:restartNumberingAfterBreak="0">
    <w:nsid w:val="1626D4A3"/>
    <w:multiLevelType w:val="singleLevel"/>
    <w:tmpl w:val="1626D4A3"/>
    <w:lvl w:ilvl="0">
      <w:start w:val="2"/>
      <w:numFmt w:val="decimal"/>
      <w:suff w:val="space"/>
      <w:lvlText w:val="（%1）"/>
      <w:lvlJc w:val="left"/>
    </w:lvl>
  </w:abstractNum>
  <w:abstractNum w:abstractNumId="10" w15:restartNumberingAfterBreak="0">
    <w:nsid w:val="322313BB"/>
    <w:multiLevelType w:val="multilevel"/>
    <w:tmpl w:val="322313BB"/>
    <w:lvl w:ilvl="0">
      <w:start w:val="1"/>
      <w:numFmt w:val="decimalEnclosedCircleChinese"/>
      <w:suff w:val="space"/>
      <w:lvlText w:val="%1"/>
      <w:lvlJc w:val="left"/>
      <w:rPr>
        <w:rFonts w:hint="eastAsia"/>
      </w:rPr>
    </w:lvl>
    <w:lvl w:ilvl="1">
      <w:start w:val="1"/>
      <w:numFmt w:val="decimal"/>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 w15:restartNumberingAfterBreak="0">
    <w:nsid w:val="39923F8C"/>
    <w:multiLevelType w:val="singleLevel"/>
    <w:tmpl w:val="39923F8C"/>
    <w:lvl w:ilvl="0">
      <w:start w:val="1"/>
      <w:numFmt w:val="decimal"/>
      <w:suff w:val="nothing"/>
      <w:lvlText w:val="%1、"/>
      <w:lvlJc w:val="left"/>
    </w:lvl>
  </w:abstractNum>
  <w:abstractNum w:abstractNumId="12" w15:restartNumberingAfterBreak="0">
    <w:nsid w:val="44D013D5"/>
    <w:multiLevelType w:val="singleLevel"/>
    <w:tmpl w:val="44D013D5"/>
    <w:lvl w:ilvl="0">
      <w:start w:val="1"/>
      <w:numFmt w:val="chineseCounting"/>
      <w:suff w:val="nothing"/>
      <w:lvlText w:val="%1、"/>
      <w:lvlJc w:val="left"/>
      <w:rPr>
        <w:rFonts w:hint="eastAsia"/>
      </w:rPr>
    </w:lvl>
  </w:abstractNum>
  <w:abstractNum w:abstractNumId="13" w15:restartNumberingAfterBreak="0">
    <w:nsid w:val="48265271"/>
    <w:multiLevelType w:val="singleLevel"/>
    <w:tmpl w:val="48265271"/>
    <w:lvl w:ilvl="0">
      <w:start w:val="2"/>
      <w:numFmt w:val="decimal"/>
      <w:suff w:val="nothing"/>
      <w:lvlText w:val="%1、"/>
      <w:lvlJc w:val="left"/>
    </w:lvl>
  </w:abstractNum>
  <w:abstractNum w:abstractNumId="14" w15:restartNumberingAfterBreak="0">
    <w:nsid w:val="5CF61D57"/>
    <w:multiLevelType w:val="multilevel"/>
    <w:tmpl w:val="5CF61D5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5" w15:restartNumberingAfterBreak="0">
    <w:nsid w:val="6A6889CE"/>
    <w:multiLevelType w:val="multilevel"/>
    <w:tmpl w:val="6A6889C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15:restartNumberingAfterBreak="0">
    <w:nsid w:val="704B331C"/>
    <w:multiLevelType w:val="singleLevel"/>
    <w:tmpl w:val="704B331C"/>
    <w:lvl w:ilvl="0">
      <w:start w:val="1"/>
      <w:numFmt w:val="decimal"/>
      <w:suff w:val="nothing"/>
      <w:lvlText w:val="（%1）"/>
      <w:lvlJc w:val="left"/>
      <w:pPr>
        <w:ind w:left="800" w:firstLine="0"/>
      </w:pPr>
    </w:lvl>
  </w:abstractNum>
  <w:abstractNum w:abstractNumId="17" w15:restartNumberingAfterBreak="0">
    <w:nsid w:val="721973AE"/>
    <w:multiLevelType w:val="multilevel"/>
    <w:tmpl w:val="721973AE"/>
    <w:lvl w:ilvl="0">
      <w:start w:val="1"/>
      <w:numFmt w:val="chineseCounting"/>
      <w:suff w:val="nothing"/>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num w:numId="1" w16cid:durableId="900168226">
    <w:abstractNumId w:val="6"/>
  </w:num>
  <w:num w:numId="2" w16cid:durableId="812061818">
    <w:abstractNumId w:val="13"/>
  </w:num>
  <w:num w:numId="3" w16cid:durableId="1693460714">
    <w:abstractNumId w:val="1"/>
  </w:num>
  <w:num w:numId="4" w16cid:durableId="655769084">
    <w:abstractNumId w:val="9"/>
  </w:num>
  <w:num w:numId="5" w16cid:durableId="743987931">
    <w:abstractNumId w:val="10"/>
  </w:num>
  <w:num w:numId="6" w16cid:durableId="1233274898">
    <w:abstractNumId w:val="17"/>
  </w:num>
  <w:num w:numId="7" w16cid:durableId="1625236509">
    <w:abstractNumId w:val="4"/>
  </w:num>
  <w:num w:numId="8" w16cid:durableId="877470936">
    <w:abstractNumId w:val="2"/>
  </w:num>
  <w:num w:numId="9" w16cid:durableId="2026516453">
    <w:abstractNumId w:val="5"/>
  </w:num>
  <w:num w:numId="10" w16cid:durableId="1006708083">
    <w:abstractNumId w:val="0"/>
  </w:num>
  <w:num w:numId="11" w16cid:durableId="519665744">
    <w:abstractNumId w:val="14"/>
  </w:num>
  <w:num w:numId="12" w16cid:durableId="663431936">
    <w:abstractNumId w:val="15"/>
  </w:num>
  <w:num w:numId="13" w16cid:durableId="1300306490">
    <w:abstractNumId w:val="11"/>
  </w:num>
  <w:num w:numId="14" w16cid:durableId="1908298963">
    <w:abstractNumId w:val="7"/>
  </w:num>
  <w:num w:numId="15" w16cid:durableId="28802036">
    <w:abstractNumId w:val="8"/>
  </w:num>
  <w:num w:numId="16" w16cid:durableId="2063211375">
    <w:abstractNumId w:val="12"/>
  </w:num>
  <w:num w:numId="17" w16cid:durableId="1542748483">
    <w:abstractNumId w:val="16"/>
  </w:num>
  <w:num w:numId="18" w16cid:durableId="28751179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辉仔 HYBRID-D官方">
    <w15:presenceInfo w15:providerId="None" w15:userId="V#辉仔 HYBRID-D官方"/>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embedTrueTypeFonts/>
  <w:saveSubsetFonts/>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jb3VudCI6MTMsImhkaWQiOiI0MTY5NTU3ZTJmMWI3Y2MwY2YxNjQ3N2EyZTA1ZjUwMSIsInVzZXJDb3VudCI6NH0="/>
  </w:docVars>
  <w:rsids>
    <w:rsidRoot w:val="7E462231"/>
    <w:rsid w:val="0005624E"/>
    <w:rsid w:val="0006500A"/>
    <w:rsid w:val="000672C7"/>
    <w:rsid w:val="00076A81"/>
    <w:rsid w:val="000F66B0"/>
    <w:rsid w:val="00105529"/>
    <w:rsid w:val="001057EE"/>
    <w:rsid w:val="0010641D"/>
    <w:rsid w:val="00147584"/>
    <w:rsid w:val="00155B37"/>
    <w:rsid w:val="00156B55"/>
    <w:rsid w:val="00165BE4"/>
    <w:rsid w:val="00166C4D"/>
    <w:rsid w:val="00191F45"/>
    <w:rsid w:val="001D626F"/>
    <w:rsid w:val="002100D0"/>
    <w:rsid w:val="00231815"/>
    <w:rsid w:val="00252AC2"/>
    <w:rsid w:val="00271D20"/>
    <w:rsid w:val="002811F7"/>
    <w:rsid w:val="002A2B9B"/>
    <w:rsid w:val="002D51DE"/>
    <w:rsid w:val="00333E3F"/>
    <w:rsid w:val="0034067D"/>
    <w:rsid w:val="00351658"/>
    <w:rsid w:val="00392084"/>
    <w:rsid w:val="003D26DF"/>
    <w:rsid w:val="0040059B"/>
    <w:rsid w:val="00403AAB"/>
    <w:rsid w:val="004310C3"/>
    <w:rsid w:val="00467BC6"/>
    <w:rsid w:val="004C0F7E"/>
    <w:rsid w:val="004F7920"/>
    <w:rsid w:val="0053444E"/>
    <w:rsid w:val="005E2F76"/>
    <w:rsid w:val="005F454B"/>
    <w:rsid w:val="00607295"/>
    <w:rsid w:val="006364B4"/>
    <w:rsid w:val="00651FB4"/>
    <w:rsid w:val="00655981"/>
    <w:rsid w:val="00655B16"/>
    <w:rsid w:val="006B6CDB"/>
    <w:rsid w:val="006C6462"/>
    <w:rsid w:val="00731044"/>
    <w:rsid w:val="007425A3"/>
    <w:rsid w:val="0074336B"/>
    <w:rsid w:val="0076792B"/>
    <w:rsid w:val="007A54E2"/>
    <w:rsid w:val="007B02D6"/>
    <w:rsid w:val="007D438B"/>
    <w:rsid w:val="007D61EC"/>
    <w:rsid w:val="007E505F"/>
    <w:rsid w:val="007E58F5"/>
    <w:rsid w:val="007F6BAA"/>
    <w:rsid w:val="00863E82"/>
    <w:rsid w:val="00870694"/>
    <w:rsid w:val="00871624"/>
    <w:rsid w:val="008944A5"/>
    <w:rsid w:val="008A216A"/>
    <w:rsid w:val="008D5456"/>
    <w:rsid w:val="008E1CDF"/>
    <w:rsid w:val="008E230F"/>
    <w:rsid w:val="009064B8"/>
    <w:rsid w:val="00910798"/>
    <w:rsid w:val="00921CF5"/>
    <w:rsid w:val="0092511B"/>
    <w:rsid w:val="00944629"/>
    <w:rsid w:val="00957B7F"/>
    <w:rsid w:val="00957BA4"/>
    <w:rsid w:val="009614E1"/>
    <w:rsid w:val="00962A4D"/>
    <w:rsid w:val="00987608"/>
    <w:rsid w:val="009B36F8"/>
    <w:rsid w:val="009D56A5"/>
    <w:rsid w:val="00A02EA3"/>
    <w:rsid w:val="00A11D07"/>
    <w:rsid w:val="00A243EB"/>
    <w:rsid w:val="00A41A82"/>
    <w:rsid w:val="00A64714"/>
    <w:rsid w:val="00A64898"/>
    <w:rsid w:val="00A7210C"/>
    <w:rsid w:val="00A82FDF"/>
    <w:rsid w:val="00AD759B"/>
    <w:rsid w:val="00B03AAE"/>
    <w:rsid w:val="00B32DDD"/>
    <w:rsid w:val="00B45A3B"/>
    <w:rsid w:val="00B625DB"/>
    <w:rsid w:val="00B8012D"/>
    <w:rsid w:val="00BD4213"/>
    <w:rsid w:val="00BE4C20"/>
    <w:rsid w:val="00C045AC"/>
    <w:rsid w:val="00C07E06"/>
    <w:rsid w:val="00C2781C"/>
    <w:rsid w:val="00C72829"/>
    <w:rsid w:val="00CA4224"/>
    <w:rsid w:val="00CB02FE"/>
    <w:rsid w:val="00CD4C37"/>
    <w:rsid w:val="00CD6370"/>
    <w:rsid w:val="00CE4A9E"/>
    <w:rsid w:val="00D03701"/>
    <w:rsid w:val="00D1082C"/>
    <w:rsid w:val="00D12A18"/>
    <w:rsid w:val="00D23945"/>
    <w:rsid w:val="00D33895"/>
    <w:rsid w:val="00D645CF"/>
    <w:rsid w:val="00D65FC9"/>
    <w:rsid w:val="00DA4D88"/>
    <w:rsid w:val="00DF1042"/>
    <w:rsid w:val="00E039E0"/>
    <w:rsid w:val="00E245F3"/>
    <w:rsid w:val="00E749B8"/>
    <w:rsid w:val="00ED6EB9"/>
    <w:rsid w:val="00ED71A1"/>
    <w:rsid w:val="00F138D3"/>
    <w:rsid w:val="00F42B1B"/>
    <w:rsid w:val="00F51FAE"/>
    <w:rsid w:val="00F655E0"/>
    <w:rsid w:val="00F87256"/>
    <w:rsid w:val="00F9716A"/>
    <w:rsid w:val="00FC67FC"/>
    <w:rsid w:val="00FE2E87"/>
    <w:rsid w:val="01160729"/>
    <w:rsid w:val="01171F64"/>
    <w:rsid w:val="011B127B"/>
    <w:rsid w:val="01270A2D"/>
    <w:rsid w:val="012A5827"/>
    <w:rsid w:val="012E4FC5"/>
    <w:rsid w:val="01473593"/>
    <w:rsid w:val="01574C2C"/>
    <w:rsid w:val="015864B8"/>
    <w:rsid w:val="017048E6"/>
    <w:rsid w:val="017831EB"/>
    <w:rsid w:val="017A25A4"/>
    <w:rsid w:val="018032FD"/>
    <w:rsid w:val="01837D1B"/>
    <w:rsid w:val="018A0244"/>
    <w:rsid w:val="01A0698B"/>
    <w:rsid w:val="01A51859"/>
    <w:rsid w:val="01A66362"/>
    <w:rsid w:val="01A94A69"/>
    <w:rsid w:val="01AA1AC9"/>
    <w:rsid w:val="01D64B81"/>
    <w:rsid w:val="01D95D79"/>
    <w:rsid w:val="01D96D20"/>
    <w:rsid w:val="01EE125E"/>
    <w:rsid w:val="01FD19BE"/>
    <w:rsid w:val="022454D1"/>
    <w:rsid w:val="022A4D84"/>
    <w:rsid w:val="022B041A"/>
    <w:rsid w:val="023C3B73"/>
    <w:rsid w:val="023E57FA"/>
    <w:rsid w:val="025504BD"/>
    <w:rsid w:val="02597C89"/>
    <w:rsid w:val="025B3FD8"/>
    <w:rsid w:val="027409BA"/>
    <w:rsid w:val="02757144"/>
    <w:rsid w:val="029A2465"/>
    <w:rsid w:val="02B02E1E"/>
    <w:rsid w:val="02B53D22"/>
    <w:rsid w:val="02B81311"/>
    <w:rsid w:val="02C63533"/>
    <w:rsid w:val="02C93A24"/>
    <w:rsid w:val="02D10642"/>
    <w:rsid w:val="02DD2A41"/>
    <w:rsid w:val="02E05FD8"/>
    <w:rsid w:val="02E560EB"/>
    <w:rsid w:val="02F969A9"/>
    <w:rsid w:val="0307220C"/>
    <w:rsid w:val="030871C9"/>
    <w:rsid w:val="03161122"/>
    <w:rsid w:val="03166177"/>
    <w:rsid w:val="031762B3"/>
    <w:rsid w:val="031D5528"/>
    <w:rsid w:val="03294645"/>
    <w:rsid w:val="03394AA1"/>
    <w:rsid w:val="03470F44"/>
    <w:rsid w:val="034906CD"/>
    <w:rsid w:val="034D5A63"/>
    <w:rsid w:val="03546553"/>
    <w:rsid w:val="035B261F"/>
    <w:rsid w:val="035E52E4"/>
    <w:rsid w:val="03617B60"/>
    <w:rsid w:val="03685DA2"/>
    <w:rsid w:val="037E5864"/>
    <w:rsid w:val="03816460"/>
    <w:rsid w:val="03944C30"/>
    <w:rsid w:val="03A60F4F"/>
    <w:rsid w:val="03A93805"/>
    <w:rsid w:val="03AA16F3"/>
    <w:rsid w:val="03C03A61"/>
    <w:rsid w:val="03C963F8"/>
    <w:rsid w:val="03D2500E"/>
    <w:rsid w:val="03EB0DF6"/>
    <w:rsid w:val="03EE78DD"/>
    <w:rsid w:val="03F80D12"/>
    <w:rsid w:val="04020B72"/>
    <w:rsid w:val="040656F0"/>
    <w:rsid w:val="040E194F"/>
    <w:rsid w:val="04177E04"/>
    <w:rsid w:val="04222996"/>
    <w:rsid w:val="042A750E"/>
    <w:rsid w:val="04331E4B"/>
    <w:rsid w:val="043F5FF9"/>
    <w:rsid w:val="04487788"/>
    <w:rsid w:val="044B2DBF"/>
    <w:rsid w:val="044C1606"/>
    <w:rsid w:val="04533BEC"/>
    <w:rsid w:val="045358DF"/>
    <w:rsid w:val="045D1FF3"/>
    <w:rsid w:val="04634102"/>
    <w:rsid w:val="04707D90"/>
    <w:rsid w:val="047166F7"/>
    <w:rsid w:val="04805EC0"/>
    <w:rsid w:val="04831165"/>
    <w:rsid w:val="0483536E"/>
    <w:rsid w:val="048402C5"/>
    <w:rsid w:val="048F7C1C"/>
    <w:rsid w:val="04902855"/>
    <w:rsid w:val="04991A15"/>
    <w:rsid w:val="04B66696"/>
    <w:rsid w:val="04C174AD"/>
    <w:rsid w:val="04C3372E"/>
    <w:rsid w:val="04C53D7F"/>
    <w:rsid w:val="04D212CB"/>
    <w:rsid w:val="04D42992"/>
    <w:rsid w:val="04D509DD"/>
    <w:rsid w:val="04F4054A"/>
    <w:rsid w:val="04F92AD7"/>
    <w:rsid w:val="05043ADA"/>
    <w:rsid w:val="05091190"/>
    <w:rsid w:val="05127C84"/>
    <w:rsid w:val="0516048A"/>
    <w:rsid w:val="05162677"/>
    <w:rsid w:val="051C163D"/>
    <w:rsid w:val="051F6DC6"/>
    <w:rsid w:val="0528362A"/>
    <w:rsid w:val="052D43EB"/>
    <w:rsid w:val="05300D0F"/>
    <w:rsid w:val="05334AE9"/>
    <w:rsid w:val="053A0117"/>
    <w:rsid w:val="053B4AFC"/>
    <w:rsid w:val="054828AC"/>
    <w:rsid w:val="054B189A"/>
    <w:rsid w:val="0552102D"/>
    <w:rsid w:val="0557749E"/>
    <w:rsid w:val="055D320E"/>
    <w:rsid w:val="05617DAB"/>
    <w:rsid w:val="0563421B"/>
    <w:rsid w:val="05637E5C"/>
    <w:rsid w:val="05662D42"/>
    <w:rsid w:val="056A580A"/>
    <w:rsid w:val="05702291"/>
    <w:rsid w:val="05721032"/>
    <w:rsid w:val="05735221"/>
    <w:rsid w:val="05811D64"/>
    <w:rsid w:val="0581386D"/>
    <w:rsid w:val="05886B2E"/>
    <w:rsid w:val="059D53FD"/>
    <w:rsid w:val="05C37443"/>
    <w:rsid w:val="05C778CB"/>
    <w:rsid w:val="05DA010D"/>
    <w:rsid w:val="05DB71E4"/>
    <w:rsid w:val="05EB2608"/>
    <w:rsid w:val="05ED64FF"/>
    <w:rsid w:val="060D3FD7"/>
    <w:rsid w:val="06191C57"/>
    <w:rsid w:val="06197322"/>
    <w:rsid w:val="06247BA6"/>
    <w:rsid w:val="0628112C"/>
    <w:rsid w:val="0629086F"/>
    <w:rsid w:val="06372D7D"/>
    <w:rsid w:val="064D54FE"/>
    <w:rsid w:val="06671766"/>
    <w:rsid w:val="06676EFF"/>
    <w:rsid w:val="067513A2"/>
    <w:rsid w:val="067B0451"/>
    <w:rsid w:val="068209A4"/>
    <w:rsid w:val="06920947"/>
    <w:rsid w:val="06A01001"/>
    <w:rsid w:val="06AC348A"/>
    <w:rsid w:val="06BF18C6"/>
    <w:rsid w:val="06BF3BD2"/>
    <w:rsid w:val="06C22F55"/>
    <w:rsid w:val="06CA6BB2"/>
    <w:rsid w:val="06CA7AC5"/>
    <w:rsid w:val="06CE173C"/>
    <w:rsid w:val="06CE2547"/>
    <w:rsid w:val="06DF0907"/>
    <w:rsid w:val="06DF27F6"/>
    <w:rsid w:val="06E20127"/>
    <w:rsid w:val="06EC2779"/>
    <w:rsid w:val="06F070E0"/>
    <w:rsid w:val="06F37EED"/>
    <w:rsid w:val="06FA77B0"/>
    <w:rsid w:val="07003790"/>
    <w:rsid w:val="07012C78"/>
    <w:rsid w:val="070D238F"/>
    <w:rsid w:val="07137858"/>
    <w:rsid w:val="072A18F3"/>
    <w:rsid w:val="072B1F0D"/>
    <w:rsid w:val="072E1AF3"/>
    <w:rsid w:val="0731338F"/>
    <w:rsid w:val="073C3D45"/>
    <w:rsid w:val="073E64B9"/>
    <w:rsid w:val="074F1695"/>
    <w:rsid w:val="07501C94"/>
    <w:rsid w:val="075246F2"/>
    <w:rsid w:val="07553418"/>
    <w:rsid w:val="07557F6C"/>
    <w:rsid w:val="076D6E0B"/>
    <w:rsid w:val="07750E5A"/>
    <w:rsid w:val="07820431"/>
    <w:rsid w:val="078420C1"/>
    <w:rsid w:val="07890037"/>
    <w:rsid w:val="07956150"/>
    <w:rsid w:val="07CB372F"/>
    <w:rsid w:val="07D453EB"/>
    <w:rsid w:val="07D505BA"/>
    <w:rsid w:val="07D71CAB"/>
    <w:rsid w:val="07EC5C5E"/>
    <w:rsid w:val="080916F7"/>
    <w:rsid w:val="081F7578"/>
    <w:rsid w:val="082E5922"/>
    <w:rsid w:val="08564C24"/>
    <w:rsid w:val="085B7230"/>
    <w:rsid w:val="08631AF9"/>
    <w:rsid w:val="086D5326"/>
    <w:rsid w:val="086E2ED9"/>
    <w:rsid w:val="08717A59"/>
    <w:rsid w:val="087A15DA"/>
    <w:rsid w:val="087B631A"/>
    <w:rsid w:val="08843FAF"/>
    <w:rsid w:val="089040FD"/>
    <w:rsid w:val="089B79FE"/>
    <w:rsid w:val="089D3B1D"/>
    <w:rsid w:val="08AF6344"/>
    <w:rsid w:val="08B87DD1"/>
    <w:rsid w:val="08CA3D0A"/>
    <w:rsid w:val="08CB110A"/>
    <w:rsid w:val="08D125D1"/>
    <w:rsid w:val="08D54235"/>
    <w:rsid w:val="08DA02B2"/>
    <w:rsid w:val="08E10FC5"/>
    <w:rsid w:val="08E55807"/>
    <w:rsid w:val="08F5582C"/>
    <w:rsid w:val="08F7550D"/>
    <w:rsid w:val="08F86FCF"/>
    <w:rsid w:val="09023B24"/>
    <w:rsid w:val="09026651"/>
    <w:rsid w:val="0908638D"/>
    <w:rsid w:val="0908755C"/>
    <w:rsid w:val="090F051D"/>
    <w:rsid w:val="091232D4"/>
    <w:rsid w:val="0918092F"/>
    <w:rsid w:val="091B46E7"/>
    <w:rsid w:val="09277B9A"/>
    <w:rsid w:val="093634A8"/>
    <w:rsid w:val="093C062B"/>
    <w:rsid w:val="0942217A"/>
    <w:rsid w:val="09425FB6"/>
    <w:rsid w:val="094962C1"/>
    <w:rsid w:val="095572B7"/>
    <w:rsid w:val="09600C5D"/>
    <w:rsid w:val="097166D1"/>
    <w:rsid w:val="0977159A"/>
    <w:rsid w:val="09854AC0"/>
    <w:rsid w:val="098D5C91"/>
    <w:rsid w:val="098F2B12"/>
    <w:rsid w:val="098F60A2"/>
    <w:rsid w:val="09901929"/>
    <w:rsid w:val="0996390C"/>
    <w:rsid w:val="099D158E"/>
    <w:rsid w:val="09B1418B"/>
    <w:rsid w:val="09B37661"/>
    <w:rsid w:val="09B532BD"/>
    <w:rsid w:val="09D233D1"/>
    <w:rsid w:val="09D478A1"/>
    <w:rsid w:val="09D716AF"/>
    <w:rsid w:val="09D75349"/>
    <w:rsid w:val="09D7658E"/>
    <w:rsid w:val="09D76E2C"/>
    <w:rsid w:val="0A041410"/>
    <w:rsid w:val="0A0847AA"/>
    <w:rsid w:val="0A1F6AC5"/>
    <w:rsid w:val="0A316FB9"/>
    <w:rsid w:val="0A3204A3"/>
    <w:rsid w:val="0A385B29"/>
    <w:rsid w:val="0A394390"/>
    <w:rsid w:val="0A431E86"/>
    <w:rsid w:val="0A48229C"/>
    <w:rsid w:val="0A54481A"/>
    <w:rsid w:val="0A66718C"/>
    <w:rsid w:val="0A754559"/>
    <w:rsid w:val="0A7756AD"/>
    <w:rsid w:val="0A891437"/>
    <w:rsid w:val="0A894BE1"/>
    <w:rsid w:val="0A8A4A29"/>
    <w:rsid w:val="0A8B0E06"/>
    <w:rsid w:val="0A9A2C3E"/>
    <w:rsid w:val="0AA10F66"/>
    <w:rsid w:val="0AB02B7E"/>
    <w:rsid w:val="0ABC3325"/>
    <w:rsid w:val="0ACC4832"/>
    <w:rsid w:val="0AE94839"/>
    <w:rsid w:val="0AF02781"/>
    <w:rsid w:val="0B027FEF"/>
    <w:rsid w:val="0B063AAF"/>
    <w:rsid w:val="0B0C0968"/>
    <w:rsid w:val="0B0F0167"/>
    <w:rsid w:val="0B206EBC"/>
    <w:rsid w:val="0B2238E4"/>
    <w:rsid w:val="0B226389"/>
    <w:rsid w:val="0B2D30BA"/>
    <w:rsid w:val="0B3473B8"/>
    <w:rsid w:val="0B347EDC"/>
    <w:rsid w:val="0B3F70CA"/>
    <w:rsid w:val="0B407241"/>
    <w:rsid w:val="0B4C7E15"/>
    <w:rsid w:val="0B512CE4"/>
    <w:rsid w:val="0B570527"/>
    <w:rsid w:val="0B5A3A93"/>
    <w:rsid w:val="0B623007"/>
    <w:rsid w:val="0B70162B"/>
    <w:rsid w:val="0B7D77EA"/>
    <w:rsid w:val="0B826CD1"/>
    <w:rsid w:val="0B86600E"/>
    <w:rsid w:val="0B8A34C9"/>
    <w:rsid w:val="0B904DEE"/>
    <w:rsid w:val="0BA22472"/>
    <w:rsid w:val="0BA86BD0"/>
    <w:rsid w:val="0BC55453"/>
    <w:rsid w:val="0BCD5CA4"/>
    <w:rsid w:val="0BCF4B5A"/>
    <w:rsid w:val="0BD356D6"/>
    <w:rsid w:val="0BD35777"/>
    <w:rsid w:val="0BD91300"/>
    <w:rsid w:val="0BDD5EBD"/>
    <w:rsid w:val="0BEE4358"/>
    <w:rsid w:val="0C0058C4"/>
    <w:rsid w:val="0C091B69"/>
    <w:rsid w:val="0C094A5A"/>
    <w:rsid w:val="0C0E775D"/>
    <w:rsid w:val="0C252278"/>
    <w:rsid w:val="0C43091F"/>
    <w:rsid w:val="0C454E23"/>
    <w:rsid w:val="0C485707"/>
    <w:rsid w:val="0C57798C"/>
    <w:rsid w:val="0C586A76"/>
    <w:rsid w:val="0C6872BD"/>
    <w:rsid w:val="0C6C1BD6"/>
    <w:rsid w:val="0C7A0FAC"/>
    <w:rsid w:val="0C7E0208"/>
    <w:rsid w:val="0C836C4E"/>
    <w:rsid w:val="0C883F49"/>
    <w:rsid w:val="0C8F6E85"/>
    <w:rsid w:val="0C90691E"/>
    <w:rsid w:val="0C9C670C"/>
    <w:rsid w:val="0CA123C9"/>
    <w:rsid w:val="0CAA27A3"/>
    <w:rsid w:val="0CB65359"/>
    <w:rsid w:val="0CBE7243"/>
    <w:rsid w:val="0CBF6D64"/>
    <w:rsid w:val="0CC26C4D"/>
    <w:rsid w:val="0CDB4F9B"/>
    <w:rsid w:val="0CDE2C7F"/>
    <w:rsid w:val="0CF207EF"/>
    <w:rsid w:val="0CF30329"/>
    <w:rsid w:val="0CF84516"/>
    <w:rsid w:val="0D03170B"/>
    <w:rsid w:val="0D1449F6"/>
    <w:rsid w:val="0D1A54AE"/>
    <w:rsid w:val="0D204661"/>
    <w:rsid w:val="0D224062"/>
    <w:rsid w:val="0D270320"/>
    <w:rsid w:val="0D276670"/>
    <w:rsid w:val="0D2952A4"/>
    <w:rsid w:val="0D2D01D7"/>
    <w:rsid w:val="0D3104FE"/>
    <w:rsid w:val="0D414061"/>
    <w:rsid w:val="0D440148"/>
    <w:rsid w:val="0D4C74E5"/>
    <w:rsid w:val="0D564304"/>
    <w:rsid w:val="0D662E5F"/>
    <w:rsid w:val="0D66498E"/>
    <w:rsid w:val="0D7D27A9"/>
    <w:rsid w:val="0D853ABB"/>
    <w:rsid w:val="0D931CB8"/>
    <w:rsid w:val="0D935AA2"/>
    <w:rsid w:val="0D9361C1"/>
    <w:rsid w:val="0DA629A5"/>
    <w:rsid w:val="0DA70CA0"/>
    <w:rsid w:val="0DAB508D"/>
    <w:rsid w:val="0DAF5E38"/>
    <w:rsid w:val="0DB2468C"/>
    <w:rsid w:val="0DB5444C"/>
    <w:rsid w:val="0DC10FE6"/>
    <w:rsid w:val="0DCA5328"/>
    <w:rsid w:val="0DD25EAD"/>
    <w:rsid w:val="0DDA3256"/>
    <w:rsid w:val="0DDA33E6"/>
    <w:rsid w:val="0DE8387A"/>
    <w:rsid w:val="0DEE5DF0"/>
    <w:rsid w:val="0DF66064"/>
    <w:rsid w:val="0E032131"/>
    <w:rsid w:val="0E090B64"/>
    <w:rsid w:val="0E092651"/>
    <w:rsid w:val="0E0D6584"/>
    <w:rsid w:val="0E182D98"/>
    <w:rsid w:val="0E1E18D5"/>
    <w:rsid w:val="0E2C5F5E"/>
    <w:rsid w:val="0E34320D"/>
    <w:rsid w:val="0E3B7343"/>
    <w:rsid w:val="0E3E0EF3"/>
    <w:rsid w:val="0E460280"/>
    <w:rsid w:val="0E4A117D"/>
    <w:rsid w:val="0E4B7EC0"/>
    <w:rsid w:val="0E4C6E4D"/>
    <w:rsid w:val="0E5441B4"/>
    <w:rsid w:val="0E5963F3"/>
    <w:rsid w:val="0E62767E"/>
    <w:rsid w:val="0E757AEF"/>
    <w:rsid w:val="0E7F0DAF"/>
    <w:rsid w:val="0E865CC3"/>
    <w:rsid w:val="0E983E23"/>
    <w:rsid w:val="0E9977A7"/>
    <w:rsid w:val="0EA256D6"/>
    <w:rsid w:val="0EA31E47"/>
    <w:rsid w:val="0EA506B7"/>
    <w:rsid w:val="0EB05E8B"/>
    <w:rsid w:val="0EBE0B60"/>
    <w:rsid w:val="0ECA04FD"/>
    <w:rsid w:val="0ECC0B95"/>
    <w:rsid w:val="0ED20B42"/>
    <w:rsid w:val="0ED47B7F"/>
    <w:rsid w:val="0EE35B82"/>
    <w:rsid w:val="0EE4663F"/>
    <w:rsid w:val="0EE936BD"/>
    <w:rsid w:val="0EE946A8"/>
    <w:rsid w:val="0EEB376B"/>
    <w:rsid w:val="0EFA4D32"/>
    <w:rsid w:val="0F011E7C"/>
    <w:rsid w:val="0F0703D3"/>
    <w:rsid w:val="0F0A2095"/>
    <w:rsid w:val="0F172672"/>
    <w:rsid w:val="0F223DC7"/>
    <w:rsid w:val="0F266EE1"/>
    <w:rsid w:val="0F276EEA"/>
    <w:rsid w:val="0F292960"/>
    <w:rsid w:val="0F2D6671"/>
    <w:rsid w:val="0F30224D"/>
    <w:rsid w:val="0F394C70"/>
    <w:rsid w:val="0F3C5899"/>
    <w:rsid w:val="0F4A70A9"/>
    <w:rsid w:val="0F4F3412"/>
    <w:rsid w:val="0F5C3880"/>
    <w:rsid w:val="0F603A6B"/>
    <w:rsid w:val="0F622AE4"/>
    <w:rsid w:val="0F622CC6"/>
    <w:rsid w:val="0F6B72B9"/>
    <w:rsid w:val="0F8A6CF6"/>
    <w:rsid w:val="0F9F70BB"/>
    <w:rsid w:val="0FA80A2E"/>
    <w:rsid w:val="0FA810A7"/>
    <w:rsid w:val="0FAA17BD"/>
    <w:rsid w:val="0FAC525B"/>
    <w:rsid w:val="0FAD20EC"/>
    <w:rsid w:val="0FAD2E64"/>
    <w:rsid w:val="0FB24C6B"/>
    <w:rsid w:val="0FB46FE0"/>
    <w:rsid w:val="0FBA029D"/>
    <w:rsid w:val="0FCA7537"/>
    <w:rsid w:val="0FCD1C70"/>
    <w:rsid w:val="0FDB12A7"/>
    <w:rsid w:val="0FDC318A"/>
    <w:rsid w:val="0FE82418"/>
    <w:rsid w:val="0FF42E81"/>
    <w:rsid w:val="100E4E96"/>
    <w:rsid w:val="100F179D"/>
    <w:rsid w:val="100F17C5"/>
    <w:rsid w:val="10180C56"/>
    <w:rsid w:val="102150A4"/>
    <w:rsid w:val="10225670"/>
    <w:rsid w:val="10255B2C"/>
    <w:rsid w:val="102F4E40"/>
    <w:rsid w:val="103679DB"/>
    <w:rsid w:val="10371D9A"/>
    <w:rsid w:val="104841F7"/>
    <w:rsid w:val="105D6AED"/>
    <w:rsid w:val="105E5E16"/>
    <w:rsid w:val="105F286E"/>
    <w:rsid w:val="10607272"/>
    <w:rsid w:val="106A02A7"/>
    <w:rsid w:val="106D5B17"/>
    <w:rsid w:val="106E4BEF"/>
    <w:rsid w:val="10857384"/>
    <w:rsid w:val="108D678B"/>
    <w:rsid w:val="109A0CD2"/>
    <w:rsid w:val="109A5F6A"/>
    <w:rsid w:val="10A36479"/>
    <w:rsid w:val="10B1228A"/>
    <w:rsid w:val="10BB774A"/>
    <w:rsid w:val="10BF2C20"/>
    <w:rsid w:val="10E473D2"/>
    <w:rsid w:val="10E831FB"/>
    <w:rsid w:val="10EE26BC"/>
    <w:rsid w:val="10F14E32"/>
    <w:rsid w:val="10F65FF7"/>
    <w:rsid w:val="10F752EF"/>
    <w:rsid w:val="11002058"/>
    <w:rsid w:val="111F6141"/>
    <w:rsid w:val="112150EF"/>
    <w:rsid w:val="11232C99"/>
    <w:rsid w:val="11263176"/>
    <w:rsid w:val="112935DA"/>
    <w:rsid w:val="11473286"/>
    <w:rsid w:val="114E7165"/>
    <w:rsid w:val="11517C4B"/>
    <w:rsid w:val="11607C36"/>
    <w:rsid w:val="11624A21"/>
    <w:rsid w:val="11625B40"/>
    <w:rsid w:val="11645125"/>
    <w:rsid w:val="11653CF6"/>
    <w:rsid w:val="11653ECE"/>
    <w:rsid w:val="116E4EFA"/>
    <w:rsid w:val="11837B6A"/>
    <w:rsid w:val="11903A85"/>
    <w:rsid w:val="119F2159"/>
    <w:rsid w:val="11A06E3B"/>
    <w:rsid w:val="11AD39D4"/>
    <w:rsid w:val="11C143A1"/>
    <w:rsid w:val="11C46B59"/>
    <w:rsid w:val="11CA52C2"/>
    <w:rsid w:val="11CD2F8E"/>
    <w:rsid w:val="11CF0B2C"/>
    <w:rsid w:val="11D928F3"/>
    <w:rsid w:val="11E80FF3"/>
    <w:rsid w:val="120D61B0"/>
    <w:rsid w:val="120F2F60"/>
    <w:rsid w:val="1213324E"/>
    <w:rsid w:val="121E0745"/>
    <w:rsid w:val="121F5A2D"/>
    <w:rsid w:val="122930C5"/>
    <w:rsid w:val="12314750"/>
    <w:rsid w:val="123A6423"/>
    <w:rsid w:val="12441A2B"/>
    <w:rsid w:val="12505CBC"/>
    <w:rsid w:val="12644F6D"/>
    <w:rsid w:val="1265572F"/>
    <w:rsid w:val="126960CA"/>
    <w:rsid w:val="126B4632"/>
    <w:rsid w:val="127A3DF0"/>
    <w:rsid w:val="128514A2"/>
    <w:rsid w:val="129A5713"/>
    <w:rsid w:val="129D00F8"/>
    <w:rsid w:val="12A22E17"/>
    <w:rsid w:val="12C074BE"/>
    <w:rsid w:val="12CB43FE"/>
    <w:rsid w:val="12CB7F57"/>
    <w:rsid w:val="12CD297D"/>
    <w:rsid w:val="12D21B1D"/>
    <w:rsid w:val="12DD1EA8"/>
    <w:rsid w:val="12DD6912"/>
    <w:rsid w:val="12EA59AA"/>
    <w:rsid w:val="12EA655B"/>
    <w:rsid w:val="12EE2EAB"/>
    <w:rsid w:val="13142E57"/>
    <w:rsid w:val="13222E6A"/>
    <w:rsid w:val="132610C4"/>
    <w:rsid w:val="13267D8D"/>
    <w:rsid w:val="132B28B7"/>
    <w:rsid w:val="132B70DE"/>
    <w:rsid w:val="13311359"/>
    <w:rsid w:val="13340C93"/>
    <w:rsid w:val="134012C7"/>
    <w:rsid w:val="13455247"/>
    <w:rsid w:val="1349305B"/>
    <w:rsid w:val="134B6874"/>
    <w:rsid w:val="135E50EA"/>
    <w:rsid w:val="135F6B1D"/>
    <w:rsid w:val="136200D3"/>
    <w:rsid w:val="136A7C30"/>
    <w:rsid w:val="136C7759"/>
    <w:rsid w:val="136D2A24"/>
    <w:rsid w:val="13700EE4"/>
    <w:rsid w:val="1385088A"/>
    <w:rsid w:val="13873A97"/>
    <w:rsid w:val="138D537A"/>
    <w:rsid w:val="138D778A"/>
    <w:rsid w:val="139042D2"/>
    <w:rsid w:val="13956BEF"/>
    <w:rsid w:val="13A42A75"/>
    <w:rsid w:val="13B20384"/>
    <w:rsid w:val="13B945A5"/>
    <w:rsid w:val="13C0510A"/>
    <w:rsid w:val="13C70646"/>
    <w:rsid w:val="13C83356"/>
    <w:rsid w:val="13D43A0F"/>
    <w:rsid w:val="13D5696A"/>
    <w:rsid w:val="13DD6498"/>
    <w:rsid w:val="13EC103F"/>
    <w:rsid w:val="13FB47EB"/>
    <w:rsid w:val="14045CE7"/>
    <w:rsid w:val="14073758"/>
    <w:rsid w:val="140E3EA3"/>
    <w:rsid w:val="140F1679"/>
    <w:rsid w:val="140F48AD"/>
    <w:rsid w:val="14125F02"/>
    <w:rsid w:val="141707DA"/>
    <w:rsid w:val="1425266D"/>
    <w:rsid w:val="14256DA0"/>
    <w:rsid w:val="142A698C"/>
    <w:rsid w:val="142F6212"/>
    <w:rsid w:val="14377FFC"/>
    <w:rsid w:val="143A093C"/>
    <w:rsid w:val="143F773D"/>
    <w:rsid w:val="14520933"/>
    <w:rsid w:val="14587134"/>
    <w:rsid w:val="145B758D"/>
    <w:rsid w:val="146550F9"/>
    <w:rsid w:val="14694CAE"/>
    <w:rsid w:val="146F45C5"/>
    <w:rsid w:val="14706A4A"/>
    <w:rsid w:val="14706FAA"/>
    <w:rsid w:val="147E1629"/>
    <w:rsid w:val="148237F5"/>
    <w:rsid w:val="148733A2"/>
    <w:rsid w:val="148844C1"/>
    <w:rsid w:val="148C762D"/>
    <w:rsid w:val="14B07152"/>
    <w:rsid w:val="14B3664E"/>
    <w:rsid w:val="14BD0B53"/>
    <w:rsid w:val="14C1454F"/>
    <w:rsid w:val="14C3201D"/>
    <w:rsid w:val="14EF6C50"/>
    <w:rsid w:val="14F177CE"/>
    <w:rsid w:val="14F53252"/>
    <w:rsid w:val="15041AB8"/>
    <w:rsid w:val="150B73CD"/>
    <w:rsid w:val="15144DBE"/>
    <w:rsid w:val="151C5917"/>
    <w:rsid w:val="151E0936"/>
    <w:rsid w:val="151F158D"/>
    <w:rsid w:val="152221C0"/>
    <w:rsid w:val="152325FB"/>
    <w:rsid w:val="15294EF8"/>
    <w:rsid w:val="153E4C04"/>
    <w:rsid w:val="154156C6"/>
    <w:rsid w:val="1545574E"/>
    <w:rsid w:val="15481462"/>
    <w:rsid w:val="155651DE"/>
    <w:rsid w:val="15620BB9"/>
    <w:rsid w:val="156D157E"/>
    <w:rsid w:val="157273E7"/>
    <w:rsid w:val="15762F38"/>
    <w:rsid w:val="157D7A4C"/>
    <w:rsid w:val="1585674B"/>
    <w:rsid w:val="15911DAB"/>
    <w:rsid w:val="15923917"/>
    <w:rsid w:val="159E7D53"/>
    <w:rsid w:val="159F359B"/>
    <w:rsid w:val="15A047B1"/>
    <w:rsid w:val="15A47425"/>
    <w:rsid w:val="15AD3701"/>
    <w:rsid w:val="15AF2654"/>
    <w:rsid w:val="15B25CFB"/>
    <w:rsid w:val="15BE702D"/>
    <w:rsid w:val="15C97514"/>
    <w:rsid w:val="15D5301D"/>
    <w:rsid w:val="15DD0119"/>
    <w:rsid w:val="15EA1C9B"/>
    <w:rsid w:val="15F21831"/>
    <w:rsid w:val="15F70C48"/>
    <w:rsid w:val="1600263F"/>
    <w:rsid w:val="16096FA6"/>
    <w:rsid w:val="161916FD"/>
    <w:rsid w:val="162849EB"/>
    <w:rsid w:val="162849F5"/>
    <w:rsid w:val="163B5B28"/>
    <w:rsid w:val="164A4C68"/>
    <w:rsid w:val="16535EB6"/>
    <w:rsid w:val="165B3D4C"/>
    <w:rsid w:val="165C3D23"/>
    <w:rsid w:val="166A4FD2"/>
    <w:rsid w:val="166B276D"/>
    <w:rsid w:val="166E38AA"/>
    <w:rsid w:val="16755E52"/>
    <w:rsid w:val="167971F5"/>
    <w:rsid w:val="167B35F0"/>
    <w:rsid w:val="167E0490"/>
    <w:rsid w:val="168B67BF"/>
    <w:rsid w:val="168D1499"/>
    <w:rsid w:val="16A1508E"/>
    <w:rsid w:val="16A16B59"/>
    <w:rsid w:val="16A56A50"/>
    <w:rsid w:val="16AF7502"/>
    <w:rsid w:val="16CE460E"/>
    <w:rsid w:val="16D03DEB"/>
    <w:rsid w:val="16D95032"/>
    <w:rsid w:val="16E41A16"/>
    <w:rsid w:val="16E7257A"/>
    <w:rsid w:val="16E72A59"/>
    <w:rsid w:val="16E916B0"/>
    <w:rsid w:val="16F16026"/>
    <w:rsid w:val="16FF089C"/>
    <w:rsid w:val="17033F02"/>
    <w:rsid w:val="170446C4"/>
    <w:rsid w:val="17052F5A"/>
    <w:rsid w:val="1715230F"/>
    <w:rsid w:val="17171290"/>
    <w:rsid w:val="172E2571"/>
    <w:rsid w:val="17372983"/>
    <w:rsid w:val="173C18B9"/>
    <w:rsid w:val="17403D83"/>
    <w:rsid w:val="174E1A8B"/>
    <w:rsid w:val="175A5E62"/>
    <w:rsid w:val="17601D71"/>
    <w:rsid w:val="17791CF5"/>
    <w:rsid w:val="178035A1"/>
    <w:rsid w:val="17804BCA"/>
    <w:rsid w:val="178124FB"/>
    <w:rsid w:val="179558E6"/>
    <w:rsid w:val="17A8660B"/>
    <w:rsid w:val="17B30CBD"/>
    <w:rsid w:val="17B47BAF"/>
    <w:rsid w:val="17C25211"/>
    <w:rsid w:val="17E10218"/>
    <w:rsid w:val="17E20B21"/>
    <w:rsid w:val="17E33017"/>
    <w:rsid w:val="17E50F0B"/>
    <w:rsid w:val="17F6416E"/>
    <w:rsid w:val="17FA6F3D"/>
    <w:rsid w:val="18043936"/>
    <w:rsid w:val="180726EE"/>
    <w:rsid w:val="18080A4E"/>
    <w:rsid w:val="180A7A63"/>
    <w:rsid w:val="180B3288"/>
    <w:rsid w:val="180B6A07"/>
    <w:rsid w:val="181223F0"/>
    <w:rsid w:val="18381958"/>
    <w:rsid w:val="1845497A"/>
    <w:rsid w:val="1849642F"/>
    <w:rsid w:val="184C7411"/>
    <w:rsid w:val="184F45DD"/>
    <w:rsid w:val="18535859"/>
    <w:rsid w:val="185432FA"/>
    <w:rsid w:val="185A3F9C"/>
    <w:rsid w:val="185D6618"/>
    <w:rsid w:val="185E529E"/>
    <w:rsid w:val="1860767F"/>
    <w:rsid w:val="18613C81"/>
    <w:rsid w:val="186F6077"/>
    <w:rsid w:val="1871372E"/>
    <w:rsid w:val="187A6463"/>
    <w:rsid w:val="1880125D"/>
    <w:rsid w:val="18826ECC"/>
    <w:rsid w:val="18865EB5"/>
    <w:rsid w:val="188832F2"/>
    <w:rsid w:val="18AC4631"/>
    <w:rsid w:val="18B63295"/>
    <w:rsid w:val="18C90AB6"/>
    <w:rsid w:val="18CA4BC1"/>
    <w:rsid w:val="18D562E2"/>
    <w:rsid w:val="18D6083C"/>
    <w:rsid w:val="18E418C2"/>
    <w:rsid w:val="18E96091"/>
    <w:rsid w:val="18EC7B52"/>
    <w:rsid w:val="18EE0097"/>
    <w:rsid w:val="18F62D2F"/>
    <w:rsid w:val="190202A8"/>
    <w:rsid w:val="190440E9"/>
    <w:rsid w:val="19054DC9"/>
    <w:rsid w:val="190D637B"/>
    <w:rsid w:val="191705B5"/>
    <w:rsid w:val="1926604D"/>
    <w:rsid w:val="1929605A"/>
    <w:rsid w:val="19297A3B"/>
    <w:rsid w:val="192A34B0"/>
    <w:rsid w:val="19396616"/>
    <w:rsid w:val="19407B27"/>
    <w:rsid w:val="19415F78"/>
    <w:rsid w:val="194A1215"/>
    <w:rsid w:val="19621104"/>
    <w:rsid w:val="197D2E83"/>
    <w:rsid w:val="198004DD"/>
    <w:rsid w:val="198D5921"/>
    <w:rsid w:val="1992036D"/>
    <w:rsid w:val="19944362"/>
    <w:rsid w:val="19982CAA"/>
    <w:rsid w:val="199956D0"/>
    <w:rsid w:val="199A07CA"/>
    <w:rsid w:val="19A67B88"/>
    <w:rsid w:val="19AE1A04"/>
    <w:rsid w:val="19CA0AF7"/>
    <w:rsid w:val="19CC1F6C"/>
    <w:rsid w:val="19D1442D"/>
    <w:rsid w:val="19D16A32"/>
    <w:rsid w:val="19DB6177"/>
    <w:rsid w:val="19E365B9"/>
    <w:rsid w:val="19E65BF6"/>
    <w:rsid w:val="1A030314"/>
    <w:rsid w:val="1A051C5E"/>
    <w:rsid w:val="1A0E0185"/>
    <w:rsid w:val="1A1111B3"/>
    <w:rsid w:val="1A152DD2"/>
    <w:rsid w:val="1A153166"/>
    <w:rsid w:val="1A270DE1"/>
    <w:rsid w:val="1A3E2D6A"/>
    <w:rsid w:val="1A425F5C"/>
    <w:rsid w:val="1A4414AA"/>
    <w:rsid w:val="1A4D2431"/>
    <w:rsid w:val="1A553CFD"/>
    <w:rsid w:val="1A570AF6"/>
    <w:rsid w:val="1A587BAE"/>
    <w:rsid w:val="1A5B3394"/>
    <w:rsid w:val="1A652E03"/>
    <w:rsid w:val="1A684D52"/>
    <w:rsid w:val="1A6A212C"/>
    <w:rsid w:val="1A717A0D"/>
    <w:rsid w:val="1A7A608B"/>
    <w:rsid w:val="1A93241A"/>
    <w:rsid w:val="1A963FEC"/>
    <w:rsid w:val="1A9F0F4C"/>
    <w:rsid w:val="1AAF559E"/>
    <w:rsid w:val="1AB045B5"/>
    <w:rsid w:val="1AB3756B"/>
    <w:rsid w:val="1AB76294"/>
    <w:rsid w:val="1AC06670"/>
    <w:rsid w:val="1ACA7B48"/>
    <w:rsid w:val="1AD02515"/>
    <w:rsid w:val="1ADA1211"/>
    <w:rsid w:val="1AEA0F79"/>
    <w:rsid w:val="1AEF5C10"/>
    <w:rsid w:val="1AF246B4"/>
    <w:rsid w:val="1AF430A6"/>
    <w:rsid w:val="1AF50FFA"/>
    <w:rsid w:val="1B002C64"/>
    <w:rsid w:val="1B152396"/>
    <w:rsid w:val="1B192320"/>
    <w:rsid w:val="1B1F3CA9"/>
    <w:rsid w:val="1B230B94"/>
    <w:rsid w:val="1B24733E"/>
    <w:rsid w:val="1B296D3D"/>
    <w:rsid w:val="1B2F0CAD"/>
    <w:rsid w:val="1B360E1C"/>
    <w:rsid w:val="1B385B1A"/>
    <w:rsid w:val="1B490DF5"/>
    <w:rsid w:val="1B4F0DA5"/>
    <w:rsid w:val="1B551A32"/>
    <w:rsid w:val="1B5A7799"/>
    <w:rsid w:val="1B5C69F6"/>
    <w:rsid w:val="1B5E30BD"/>
    <w:rsid w:val="1B630A80"/>
    <w:rsid w:val="1B7C1EDD"/>
    <w:rsid w:val="1B7C553D"/>
    <w:rsid w:val="1B7D56A1"/>
    <w:rsid w:val="1B7F3ACA"/>
    <w:rsid w:val="1B840902"/>
    <w:rsid w:val="1B9E5FE1"/>
    <w:rsid w:val="1BA6538D"/>
    <w:rsid w:val="1BB571A4"/>
    <w:rsid w:val="1BC13F39"/>
    <w:rsid w:val="1BC368F2"/>
    <w:rsid w:val="1BCE49FA"/>
    <w:rsid w:val="1BD64F75"/>
    <w:rsid w:val="1BE510D9"/>
    <w:rsid w:val="1C0156FB"/>
    <w:rsid w:val="1C080330"/>
    <w:rsid w:val="1C0E7000"/>
    <w:rsid w:val="1C124CD5"/>
    <w:rsid w:val="1C142234"/>
    <w:rsid w:val="1C262325"/>
    <w:rsid w:val="1C2748B5"/>
    <w:rsid w:val="1C282CFC"/>
    <w:rsid w:val="1C2D4EDC"/>
    <w:rsid w:val="1C361C3E"/>
    <w:rsid w:val="1C37582B"/>
    <w:rsid w:val="1C376371"/>
    <w:rsid w:val="1C3A3DA2"/>
    <w:rsid w:val="1C3B09E0"/>
    <w:rsid w:val="1C445118"/>
    <w:rsid w:val="1C445231"/>
    <w:rsid w:val="1C490DDC"/>
    <w:rsid w:val="1C525460"/>
    <w:rsid w:val="1C5357B9"/>
    <w:rsid w:val="1C672299"/>
    <w:rsid w:val="1C754B9E"/>
    <w:rsid w:val="1C8D615B"/>
    <w:rsid w:val="1C953F87"/>
    <w:rsid w:val="1C9D0344"/>
    <w:rsid w:val="1CA40147"/>
    <w:rsid w:val="1CAB38A1"/>
    <w:rsid w:val="1CB21D9D"/>
    <w:rsid w:val="1CB524F6"/>
    <w:rsid w:val="1CC23E01"/>
    <w:rsid w:val="1CC55673"/>
    <w:rsid w:val="1CCB3DAC"/>
    <w:rsid w:val="1CCE1F5E"/>
    <w:rsid w:val="1CDA0B6A"/>
    <w:rsid w:val="1CDF0FCB"/>
    <w:rsid w:val="1CF32825"/>
    <w:rsid w:val="1CF72764"/>
    <w:rsid w:val="1D057389"/>
    <w:rsid w:val="1D0712F1"/>
    <w:rsid w:val="1D243B35"/>
    <w:rsid w:val="1D274ED0"/>
    <w:rsid w:val="1D2A193E"/>
    <w:rsid w:val="1D394E61"/>
    <w:rsid w:val="1D3B2C5B"/>
    <w:rsid w:val="1D3B75B3"/>
    <w:rsid w:val="1D3E38D7"/>
    <w:rsid w:val="1D421101"/>
    <w:rsid w:val="1D4852AA"/>
    <w:rsid w:val="1D4948A5"/>
    <w:rsid w:val="1D4A54F0"/>
    <w:rsid w:val="1D623E99"/>
    <w:rsid w:val="1D642C4B"/>
    <w:rsid w:val="1D643F80"/>
    <w:rsid w:val="1D677786"/>
    <w:rsid w:val="1D770535"/>
    <w:rsid w:val="1D7E3F30"/>
    <w:rsid w:val="1D91226D"/>
    <w:rsid w:val="1D922236"/>
    <w:rsid w:val="1D9633B9"/>
    <w:rsid w:val="1D9C4F44"/>
    <w:rsid w:val="1D9D03C9"/>
    <w:rsid w:val="1DA37090"/>
    <w:rsid w:val="1DAA746B"/>
    <w:rsid w:val="1DBB0372"/>
    <w:rsid w:val="1DBD0481"/>
    <w:rsid w:val="1DBD0C13"/>
    <w:rsid w:val="1DCA26EC"/>
    <w:rsid w:val="1DCA66E6"/>
    <w:rsid w:val="1DD31F39"/>
    <w:rsid w:val="1DD66D64"/>
    <w:rsid w:val="1DD75F85"/>
    <w:rsid w:val="1DD80102"/>
    <w:rsid w:val="1DEC1A6F"/>
    <w:rsid w:val="1DEF7748"/>
    <w:rsid w:val="1DF047F8"/>
    <w:rsid w:val="1DF3044B"/>
    <w:rsid w:val="1E096D95"/>
    <w:rsid w:val="1E183A7B"/>
    <w:rsid w:val="1E2225CD"/>
    <w:rsid w:val="1E246A6A"/>
    <w:rsid w:val="1E393FF1"/>
    <w:rsid w:val="1E4223CC"/>
    <w:rsid w:val="1E460A7C"/>
    <w:rsid w:val="1E4B4F15"/>
    <w:rsid w:val="1E527CAB"/>
    <w:rsid w:val="1E552660"/>
    <w:rsid w:val="1E5A0542"/>
    <w:rsid w:val="1E5C1479"/>
    <w:rsid w:val="1E5C21A8"/>
    <w:rsid w:val="1E5C7991"/>
    <w:rsid w:val="1E5E3C78"/>
    <w:rsid w:val="1E66048E"/>
    <w:rsid w:val="1E6A357D"/>
    <w:rsid w:val="1E720CBB"/>
    <w:rsid w:val="1E81739E"/>
    <w:rsid w:val="1E885F4B"/>
    <w:rsid w:val="1E961C52"/>
    <w:rsid w:val="1E982267"/>
    <w:rsid w:val="1E9E5A87"/>
    <w:rsid w:val="1EA23222"/>
    <w:rsid w:val="1EA9154A"/>
    <w:rsid w:val="1EAB7A3A"/>
    <w:rsid w:val="1EAC014D"/>
    <w:rsid w:val="1ED44230"/>
    <w:rsid w:val="1ED50C19"/>
    <w:rsid w:val="1ED61705"/>
    <w:rsid w:val="1ED70899"/>
    <w:rsid w:val="1ED9706F"/>
    <w:rsid w:val="1EDB195F"/>
    <w:rsid w:val="1EE0673E"/>
    <w:rsid w:val="1EE84352"/>
    <w:rsid w:val="1EF12008"/>
    <w:rsid w:val="1EF8583A"/>
    <w:rsid w:val="1EFD3B3C"/>
    <w:rsid w:val="1F0B6DEC"/>
    <w:rsid w:val="1F1208B6"/>
    <w:rsid w:val="1F12165D"/>
    <w:rsid w:val="1F13726D"/>
    <w:rsid w:val="1F163D88"/>
    <w:rsid w:val="1F23365F"/>
    <w:rsid w:val="1F3A3071"/>
    <w:rsid w:val="1F3F2960"/>
    <w:rsid w:val="1F4B383C"/>
    <w:rsid w:val="1F4C46D5"/>
    <w:rsid w:val="1F826F57"/>
    <w:rsid w:val="1F8A2C62"/>
    <w:rsid w:val="1F8C51DA"/>
    <w:rsid w:val="1F8C749C"/>
    <w:rsid w:val="1F94056B"/>
    <w:rsid w:val="1F9D05B2"/>
    <w:rsid w:val="1F9E7160"/>
    <w:rsid w:val="1FA15764"/>
    <w:rsid w:val="1FA574F9"/>
    <w:rsid w:val="1FB65FAD"/>
    <w:rsid w:val="1FB66C3C"/>
    <w:rsid w:val="1FB97D3C"/>
    <w:rsid w:val="1FBB2035"/>
    <w:rsid w:val="1FC835A9"/>
    <w:rsid w:val="1FCA0E35"/>
    <w:rsid w:val="1FCE760C"/>
    <w:rsid w:val="1FCF10B4"/>
    <w:rsid w:val="1FD90A8C"/>
    <w:rsid w:val="1FEB7BDB"/>
    <w:rsid w:val="1FF04533"/>
    <w:rsid w:val="1FF723E6"/>
    <w:rsid w:val="1FFE18B5"/>
    <w:rsid w:val="1FFF5B51"/>
    <w:rsid w:val="20033A2F"/>
    <w:rsid w:val="201508C7"/>
    <w:rsid w:val="20167DD2"/>
    <w:rsid w:val="201D1B20"/>
    <w:rsid w:val="202D547A"/>
    <w:rsid w:val="204A1284"/>
    <w:rsid w:val="205531CB"/>
    <w:rsid w:val="205D0B0E"/>
    <w:rsid w:val="205F7330"/>
    <w:rsid w:val="205F7A31"/>
    <w:rsid w:val="206E2633"/>
    <w:rsid w:val="207661B5"/>
    <w:rsid w:val="208931D1"/>
    <w:rsid w:val="20903485"/>
    <w:rsid w:val="20937CB8"/>
    <w:rsid w:val="209A6B6E"/>
    <w:rsid w:val="209F417C"/>
    <w:rsid w:val="20A01E23"/>
    <w:rsid w:val="20A06D6D"/>
    <w:rsid w:val="20A103E1"/>
    <w:rsid w:val="20A745B7"/>
    <w:rsid w:val="20A84B00"/>
    <w:rsid w:val="20AF3D73"/>
    <w:rsid w:val="20BE638C"/>
    <w:rsid w:val="20C217FB"/>
    <w:rsid w:val="20C840E9"/>
    <w:rsid w:val="20DA26F4"/>
    <w:rsid w:val="20DD6E05"/>
    <w:rsid w:val="20DD6E7E"/>
    <w:rsid w:val="20DE623E"/>
    <w:rsid w:val="20FA79B2"/>
    <w:rsid w:val="210053F4"/>
    <w:rsid w:val="210426B0"/>
    <w:rsid w:val="211D4FDA"/>
    <w:rsid w:val="212E4977"/>
    <w:rsid w:val="212E75A3"/>
    <w:rsid w:val="2130341F"/>
    <w:rsid w:val="213459EF"/>
    <w:rsid w:val="213B636A"/>
    <w:rsid w:val="213C7B3E"/>
    <w:rsid w:val="213E697B"/>
    <w:rsid w:val="214605F0"/>
    <w:rsid w:val="21471B42"/>
    <w:rsid w:val="21631A65"/>
    <w:rsid w:val="216610E4"/>
    <w:rsid w:val="21750BE2"/>
    <w:rsid w:val="218F09F8"/>
    <w:rsid w:val="218F604A"/>
    <w:rsid w:val="21902900"/>
    <w:rsid w:val="219966A3"/>
    <w:rsid w:val="219A354A"/>
    <w:rsid w:val="219B1294"/>
    <w:rsid w:val="219C4356"/>
    <w:rsid w:val="219D0918"/>
    <w:rsid w:val="21A977A5"/>
    <w:rsid w:val="21AC335E"/>
    <w:rsid w:val="21B36514"/>
    <w:rsid w:val="21B53FFD"/>
    <w:rsid w:val="21B66B43"/>
    <w:rsid w:val="21C63738"/>
    <w:rsid w:val="21C85635"/>
    <w:rsid w:val="21CF0FE3"/>
    <w:rsid w:val="21D51389"/>
    <w:rsid w:val="21F41695"/>
    <w:rsid w:val="21FB1893"/>
    <w:rsid w:val="220E3953"/>
    <w:rsid w:val="22190971"/>
    <w:rsid w:val="221D20BB"/>
    <w:rsid w:val="221E5BF8"/>
    <w:rsid w:val="22201308"/>
    <w:rsid w:val="222A2AA8"/>
    <w:rsid w:val="222E775C"/>
    <w:rsid w:val="222F4412"/>
    <w:rsid w:val="2236305D"/>
    <w:rsid w:val="22446589"/>
    <w:rsid w:val="225153A7"/>
    <w:rsid w:val="225306E6"/>
    <w:rsid w:val="225B1155"/>
    <w:rsid w:val="225E32B4"/>
    <w:rsid w:val="22787394"/>
    <w:rsid w:val="22822B3B"/>
    <w:rsid w:val="22884038"/>
    <w:rsid w:val="22AC0552"/>
    <w:rsid w:val="22B556D2"/>
    <w:rsid w:val="22B655D6"/>
    <w:rsid w:val="22CE3E9B"/>
    <w:rsid w:val="22D96F51"/>
    <w:rsid w:val="22E24BC5"/>
    <w:rsid w:val="22E53028"/>
    <w:rsid w:val="22E74566"/>
    <w:rsid w:val="22F27B74"/>
    <w:rsid w:val="22F41193"/>
    <w:rsid w:val="22F73F0D"/>
    <w:rsid w:val="22F93A00"/>
    <w:rsid w:val="22F953DC"/>
    <w:rsid w:val="22FF7975"/>
    <w:rsid w:val="23084357"/>
    <w:rsid w:val="23122A15"/>
    <w:rsid w:val="231709B7"/>
    <w:rsid w:val="232A5F65"/>
    <w:rsid w:val="23445803"/>
    <w:rsid w:val="23502A10"/>
    <w:rsid w:val="23517842"/>
    <w:rsid w:val="23542001"/>
    <w:rsid w:val="235F5FA4"/>
    <w:rsid w:val="236B4CBB"/>
    <w:rsid w:val="236B5ADF"/>
    <w:rsid w:val="236E4E8A"/>
    <w:rsid w:val="236F005D"/>
    <w:rsid w:val="237A1678"/>
    <w:rsid w:val="2392335F"/>
    <w:rsid w:val="239751B7"/>
    <w:rsid w:val="23AA5FEE"/>
    <w:rsid w:val="23B36386"/>
    <w:rsid w:val="23C43C63"/>
    <w:rsid w:val="23C84177"/>
    <w:rsid w:val="23CA757F"/>
    <w:rsid w:val="23EF0258"/>
    <w:rsid w:val="23F2194D"/>
    <w:rsid w:val="23F57E83"/>
    <w:rsid w:val="23F765E6"/>
    <w:rsid w:val="240846DC"/>
    <w:rsid w:val="241042DB"/>
    <w:rsid w:val="24116CF6"/>
    <w:rsid w:val="24123036"/>
    <w:rsid w:val="241709ED"/>
    <w:rsid w:val="241E7DE0"/>
    <w:rsid w:val="24251EDC"/>
    <w:rsid w:val="24313D74"/>
    <w:rsid w:val="2439137D"/>
    <w:rsid w:val="243C38D0"/>
    <w:rsid w:val="243E2026"/>
    <w:rsid w:val="2444397F"/>
    <w:rsid w:val="24445F37"/>
    <w:rsid w:val="24534E9E"/>
    <w:rsid w:val="24696997"/>
    <w:rsid w:val="24777FA6"/>
    <w:rsid w:val="247A3ADA"/>
    <w:rsid w:val="248413B3"/>
    <w:rsid w:val="249A25D0"/>
    <w:rsid w:val="249D0DFD"/>
    <w:rsid w:val="24AB1792"/>
    <w:rsid w:val="24C639B2"/>
    <w:rsid w:val="24CC3EB7"/>
    <w:rsid w:val="24D1390E"/>
    <w:rsid w:val="24DE142A"/>
    <w:rsid w:val="24E93DBB"/>
    <w:rsid w:val="24EF5D93"/>
    <w:rsid w:val="24EF7210"/>
    <w:rsid w:val="24F243A5"/>
    <w:rsid w:val="24FC6529"/>
    <w:rsid w:val="25046BBA"/>
    <w:rsid w:val="250801A2"/>
    <w:rsid w:val="25151710"/>
    <w:rsid w:val="2518223D"/>
    <w:rsid w:val="2523447F"/>
    <w:rsid w:val="25252E3C"/>
    <w:rsid w:val="25260B96"/>
    <w:rsid w:val="253211AB"/>
    <w:rsid w:val="253338C6"/>
    <w:rsid w:val="25395252"/>
    <w:rsid w:val="253C4EC2"/>
    <w:rsid w:val="253C698E"/>
    <w:rsid w:val="253E2C0A"/>
    <w:rsid w:val="2547095A"/>
    <w:rsid w:val="25510EDC"/>
    <w:rsid w:val="25626ADA"/>
    <w:rsid w:val="25693489"/>
    <w:rsid w:val="257021B9"/>
    <w:rsid w:val="25717AFA"/>
    <w:rsid w:val="25725C2A"/>
    <w:rsid w:val="25726B7C"/>
    <w:rsid w:val="25785499"/>
    <w:rsid w:val="25A97089"/>
    <w:rsid w:val="25B83522"/>
    <w:rsid w:val="25BB2EFA"/>
    <w:rsid w:val="25BE4284"/>
    <w:rsid w:val="25CB0F77"/>
    <w:rsid w:val="25CB2F52"/>
    <w:rsid w:val="25D217D5"/>
    <w:rsid w:val="25E24057"/>
    <w:rsid w:val="25E42292"/>
    <w:rsid w:val="25E60C99"/>
    <w:rsid w:val="25E66830"/>
    <w:rsid w:val="25F40BED"/>
    <w:rsid w:val="25F707A8"/>
    <w:rsid w:val="25FB3292"/>
    <w:rsid w:val="25FB5AFB"/>
    <w:rsid w:val="26094492"/>
    <w:rsid w:val="260A34B9"/>
    <w:rsid w:val="26132CC1"/>
    <w:rsid w:val="261530C1"/>
    <w:rsid w:val="26187302"/>
    <w:rsid w:val="26201E45"/>
    <w:rsid w:val="26276A6F"/>
    <w:rsid w:val="262B0C0A"/>
    <w:rsid w:val="26330823"/>
    <w:rsid w:val="264516A2"/>
    <w:rsid w:val="2648728D"/>
    <w:rsid w:val="264E67B5"/>
    <w:rsid w:val="2667134B"/>
    <w:rsid w:val="26703719"/>
    <w:rsid w:val="267C779F"/>
    <w:rsid w:val="26871DAD"/>
    <w:rsid w:val="26897F17"/>
    <w:rsid w:val="268D1F46"/>
    <w:rsid w:val="26936DAB"/>
    <w:rsid w:val="26951E40"/>
    <w:rsid w:val="26A97B24"/>
    <w:rsid w:val="26AD31E6"/>
    <w:rsid w:val="26AD5C0D"/>
    <w:rsid w:val="26B8459A"/>
    <w:rsid w:val="26B93068"/>
    <w:rsid w:val="26C460E4"/>
    <w:rsid w:val="26C624C6"/>
    <w:rsid w:val="26C67E02"/>
    <w:rsid w:val="26CA73CD"/>
    <w:rsid w:val="26CF4E81"/>
    <w:rsid w:val="26D739E6"/>
    <w:rsid w:val="26DB2176"/>
    <w:rsid w:val="26DD3A30"/>
    <w:rsid w:val="26DF6925"/>
    <w:rsid w:val="26E64D06"/>
    <w:rsid w:val="26EE5680"/>
    <w:rsid w:val="26F013F1"/>
    <w:rsid w:val="26F035C9"/>
    <w:rsid w:val="26F76E29"/>
    <w:rsid w:val="27043CD2"/>
    <w:rsid w:val="270E6C9D"/>
    <w:rsid w:val="27112732"/>
    <w:rsid w:val="271B1120"/>
    <w:rsid w:val="272E1565"/>
    <w:rsid w:val="27304664"/>
    <w:rsid w:val="27392810"/>
    <w:rsid w:val="273C066D"/>
    <w:rsid w:val="273C65AA"/>
    <w:rsid w:val="27402A9F"/>
    <w:rsid w:val="27467B46"/>
    <w:rsid w:val="2754618D"/>
    <w:rsid w:val="27622A1C"/>
    <w:rsid w:val="27684061"/>
    <w:rsid w:val="276B192B"/>
    <w:rsid w:val="276E57CC"/>
    <w:rsid w:val="27700923"/>
    <w:rsid w:val="27717852"/>
    <w:rsid w:val="27763606"/>
    <w:rsid w:val="277810F1"/>
    <w:rsid w:val="277E01A6"/>
    <w:rsid w:val="27883703"/>
    <w:rsid w:val="278A7A61"/>
    <w:rsid w:val="27AE3CE5"/>
    <w:rsid w:val="27B74D21"/>
    <w:rsid w:val="27B94277"/>
    <w:rsid w:val="27B96888"/>
    <w:rsid w:val="27BB1E89"/>
    <w:rsid w:val="27DA514A"/>
    <w:rsid w:val="27DF3F8D"/>
    <w:rsid w:val="27E74EEA"/>
    <w:rsid w:val="27F26D83"/>
    <w:rsid w:val="27F648C1"/>
    <w:rsid w:val="27F65F1A"/>
    <w:rsid w:val="27F91760"/>
    <w:rsid w:val="27FA3A97"/>
    <w:rsid w:val="28086E97"/>
    <w:rsid w:val="280912BF"/>
    <w:rsid w:val="280C3213"/>
    <w:rsid w:val="280E03DE"/>
    <w:rsid w:val="28177B44"/>
    <w:rsid w:val="28261A10"/>
    <w:rsid w:val="282A4D3B"/>
    <w:rsid w:val="282F121F"/>
    <w:rsid w:val="283B430F"/>
    <w:rsid w:val="283F62B9"/>
    <w:rsid w:val="285D55C1"/>
    <w:rsid w:val="28956CCE"/>
    <w:rsid w:val="28AC7101"/>
    <w:rsid w:val="28AD3B2E"/>
    <w:rsid w:val="28AE5922"/>
    <w:rsid w:val="28B8284C"/>
    <w:rsid w:val="28CA28D0"/>
    <w:rsid w:val="28D75E79"/>
    <w:rsid w:val="28E37DF1"/>
    <w:rsid w:val="28E73E9A"/>
    <w:rsid w:val="290646E2"/>
    <w:rsid w:val="2909309D"/>
    <w:rsid w:val="290E6B7E"/>
    <w:rsid w:val="291375D0"/>
    <w:rsid w:val="291A6180"/>
    <w:rsid w:val="291C55E1"/>
    <w:rsid w:val="2922318E"/>
    <w:rsid w:val="292D2A33"/>
    <w:rsid w:val="292D6A83"/>
    <w:rsid w:val="292E3E67"/>
    <w:rsid w:val="292E7A56"/>
    <w:rsid w:val="29300E4D"/>
    <w:rsid w:val="293243A0"/>
    <w:rsid w:val="29356585"/>
    <w:rsid w:val="29403FB1"/>
    <w:rsid w:val="2957499B"/>
    <w:rsid w:val="29611267"/>
    <w:rsid w:val="29633628"/>
    <w:rsid w:val="296814F0"/>
    <w:rsid w:val="29710AC1"/>
    <w:rsid w:val="297D071C"/>
    <w:rsid w:val="29833D68"/>
    <w:rsid w:val="29874D77"/>
    <w:rsid w:val="298D13F2"/>
    <w:rsid w:val="298D777D"/>
    <w:rsid w:val="299154F9"/>
    <w:rsid w:val="29AF4704"/>
    <w:rsid w:val="29C02790"/>
    <w:rsid w:val="29C768B5"/>
    <w:rsid w:val="29CB1B20"/>
    <w:rsid w:val="29D40D66"/>
    <w:rsid w:val="29DE2EC9"/>
    <w:rsid w:val="29ED5944"/>
    <w:rsid w:val="29EE53F5"/>
    <w:rsid w:val="29EF7003"/>
    <w:rsid w:val="2A043EBD"/>
    <w:rsid w:val="2A116AAB"/>
    <w:rsid w:val="2A1D4E37"/>
    <w:rsid w:val="2A1E72C9"/>
    <w:rsid w:val="2A257B60"/>
    <w:rsid w:val="2A2D0FB6"/>
    <w:rsid w:val="2A374F38"/>
    <w:rsid w:val="2A3A3E39"/>
    <w:rsid w:val="2A3C126D"/>
    <w:rsid w:val="2A4B0623"/>
    <w:rsid w:val="2A5170FB"/>
    <w:rsid w:val="2A5234DB"/>
    <w:rsid w:val="2A591C4F"/>
    <w:rsid w:val="2A632747"/>
    <w:rsid w:val="2A633146"/>
    <w:rsid w:val="2A6C2949"/>
    <w:rsid w:val="2A6D6398"/>
    <w:rsid w:val="2A7529A6"/>
    <w:rsid w:val="2A766E38"/>
    <w:rsid w:val="2A8A1BBA"/>
    <w:rsid w:val="2A9D6902"/>
    <w:rsid w:val="2AA077F9"/>
    <w:rsid w:val="2AAC02AC"/>
    <w:rsid w:val="2AAC1990"/>
    <w:rsid w:val="2AAF5C01"/>
    <w:rsid w:val="2ABA1945"/>
    <w:rsid w:val="2AC05CA8"/>
    <w:rsid w:val="2ACE6995"/>
    <w:rsid w:val="2ADA56A8"/>
    <w:rsid w:val="2ADB1E21"/>
    <w:rsid w:val="2AEE0CA6"/>
    <w:rsid w:val="2AF04887"/>
    <w:rsid w:val="2AFA0AC5"/>
    <w:rsid w:val="2AFD75EC"/>
    <w:rsid w:val="2B0A7720"/>
    <w:rsid w:val="2B1A3D31"/>
    <w:rsid w:val="2B250524"/>
    <w:rsid w:val="2B3530AE"/>
    <w:rsid w:val="2B36542A"/>
    <w:rsid w:val="2B4B4115"/>
    <w:rsid w:val="2B524387"/>
    <w:rsid w:val="2B593F94"/>
    <w:rsid w:val="2B5B5196"/>
    <w:rsid w:val="2B5F5057"/>
    <w:rsid w:val="2B741F89"/>
    <w:rsid w:val="2B984701"/>
    <w:rsid w:val="2B9A3D0B"/>
    <w:rsid w:val="2BAF1992"/>
    <w:rsid w:val="2BB5213C"/>
    <w:rsid w:val="2BC26377"/>
    <w:rsid w:val="2BC660E0"/>
    <w:rsid w:val="2BCD7F63"/>
    <w:rsid w:val="2BCF0211"/>
    <w:rsid w:val="2BCF4B16"/>
    <w:rsid w:val="2BD94A61"/>
    <w:rsid w:val="2BE2545F"/>
    <w:rsid w:val="2BE62763"/>
    <w:rsid w:val="2BF30F6C"/>
    <w:rsid w:val="2BF557BB"/>
    <w:rsid w:val="2BFB29AA"/>
    <w:rsid w:val="2BFC67A2"/>
    <w:rsid w:val="2C0F3A6D"/>
    <w:rsid w:val="2C125DBF"/>
    <w:rsid w:val="2C1C6E24"/>
    <w:rsid w:val="2C240AD7"/>
    <w:rsid w:val="2C2A1855"/>
    <w:rsid w:val="2C2B28F2"/>
    <w:rsid w:val="2C2F02CF"/>
    <w:rsid w:val="2C301A76"/>
    <w:rsid w:val="2C387ACB"/>
    <w:rsid w:val="2C4C4381"/>
    <w:rsid w:val="2C4F0870"/>
    <w:rsid w:val="2C671878"/>
    <w:rsid w:val="2C6822C5"/>
    <w:rsid w:val="2C6874F7"/>
    <w:rsid w:val="2C6C5BE1"/>
    <w:rsid w:val="2C7F0D6A"/>
    <w:rsid w:val="2C820A92"/>
    <w:rsid w:val="2C845C60"/>
    <w:rsid w:val="2C961792"/>
    <w:rsid w:val="2CA46A70"/>
    <w:rsid w:val="2CAF05A3"/>
    <w:rsid w:val="2CB45821"/>
    <w:rsid w:val="2CB579AF"/>
    <w:rsid w:val="2CB96EB2"/>
    <w:rsid w:val="2CBC0D92"/>
    <w:rsid w:val="2CC055D9"/>
    <w:rsid w:val="2CC10D12"/>
    <w:rsid w:val="2CC54A17"/>
    <w:rsid w:val="2CD21BB0"/>
    <w:rsid w:val="2CE178A7"/>
    <w:rsid w:val="2CF170B5"/>
    <w:rsid w:val="2CF31E1C"/>
    <w:rsid w:val="2CFE0EEC"/>
    <w:rsid w:val="2D0A3C01"/>
    <w:rsid w:val="2D170524"/>
    <w:rsid w:val="2D1D64B6"/>
    <w:rsid w:val="2D1F5CFB"/>
    <w:rsid w:val="2D206BC0"/>
    <w:rsid w:val="2D297352"/>
    <w:rsid w:val="2D2A30EF"/>
    <w:rsid w:val="2D3267B9"/>
    <w:rsid w:val="2D425457"/>
    <w:rsid w:val="2D4C2AC6"/>
    <w:rsid w:val="2D5134B3"/>
    <w:rsid w:val="2D7166D3"/>
    <w:rsid w:val="2D7947C4"/>
    <w:rsid w:val="2D7F36B3"/>
    <w:rsid w:val="2D832E64"/>
    <w:rsid w:val="2D881B2A"/>
    <w:rsid w:val="2D8857BD"/>
    <w:rsid w:val="2D927D4E"/>
    <w:rsid w:val="2D960316"/>
    <w:rsid w:val="2D9E01BC"/>
    <w:rsid w:val="2DA5451B"/>
    <w:rsid w:val="2DB168D8"/>
    <w:rsid w:val="2DBC33A7"/>
    <w:rsid w:val="2DD32DFB"/>
    <w:rsid w:val="2DD549BC"/>
    <w:rsid w:val="2DE15B7A"/>
    <w:rsid w:val="2DE6629B"/>
    <w:rsid w:val="2DF748BA"/>
    <w:rsid w:val="2DFA1A41"/>
    <w:rsid w:val="2DFD0A08"/>
    <w:rsid w:val="2E004E9E"/>
    <w:rsid w:val="2E020E7D"/>
    <w:rsid w:val="2E0B2611"/>
    <w:rsid w:val="2E0D2517"/>
    <w:rsid w:val="2E0E167F"/>
    <w:rsid w:val="2E18315F"/>
    <w:rsid w:val="2E214494"/>
    <w:rsid w:val="2E2D60C9"/>
    <w:rsid w:val="2E30704C"/>
    <w:rsid w:val="2E3851E5"/>
    <w:rsid w:val="2E467BD8"/>
    <w:rsid w:val="2E48020A"/>
    <w:rsid w:val="2E4B6B2B"/>
    <w:rsid w:val="2E542E7E"/>
    <w:rsid w:val="2E6B1045"/>
    <w:rsid w:val="2E6B54C3"/>
    <w:rsid w:val="2E78419F"/>
    <w:rsid w:val="2E7C56E6"/>
    <w:rsid w:val="2E84040D"/>
    <w:rsid w:val="2E8464EB"/>
    <w:rsid w:val="2E8A0631"/>
    <w:rsid w:val="2E9C624D"/>
    <w:rsid w:val="2E9F7050"/>
    <w:rsid w:val="2EA44078"/>
    <w:rsid w:val="2EB94CA5"/>
    <w:rsid w:val="2EBA3591"/>
    <w:rsid w:val="2ED212C0"/>
    <w:rsid w:val="2ED45CC8"/>
    <w:rsid w:val="2ED8195E"/>
    <w:rsid w:val="2EDA77B8"/>
    <w:rsid w:val="2EDB0E36"/>
    <w:rsid w:val="2EDD635D"/>
    <w:rsid w:val="2EEE4A0D"/>
    <w:rsid w:val="2F0D28DF"/>
    <w:rsid w:val="2F0D2C4A"/>
    <w:rsid w:val="2F1B25B8"/>
    <w:rsid w:val="2F2C2874"/>
    <w:rsid w:val="2F2E01E6"/>
    <w:rsid w:val="2F313B65"/>
    <w:rsid w:val="2F342731"/>
    <w:rsid w:val="2F4D5F24"/>
    <w:rsid w:val="2F517C7A"/>
    <w:rsid w:val="2F635D8D"/>
    <w:rsid w:val="2F6938AC"/>
    <w:rsid w:val="2F6B0B74"/>
    <w:rsid w:val="2F7F0D78"/>
    <w:rsid w:val="2F871A85"/>
    <w:rsid w:val="2F88473A"/>
    <w:rsid w:val="2F9617C8"/>
    <w:rsid w:val="2F9841FB"/>
    <w:rsid w:val="2FA56D50"/>
    <w:rsid w:val="2FAE1E7F"/>
    <w:rsid w:val="2FB6656F"/>
    <w:rsid w:val="2FB95826"/>
    <w:rsid w:val="2FBA261F"/>
    <w:rsid w:val="2FBD6546"/>
    <w:rsid w:val="2FBD7132"/>
    <w:rsid w:val="2FBE6F3A"/>
    <w:rsid w:val="2FC92026"/>
    <w:rsid w:val="2FCE0B56"/>
    <w:rsid w:val="2FDC2524"/>
    <w:rsid w:val="2FE7063C"/>
    <w:rsid w:val="2FEB3F68"/>
    <w:rsid w:val="2FEC7C8E"/>
    <w:rsid w:val="2FF33D6E"/>
    <w:rsid w:val="2FFB7EA5"/>
    <w:rsid w:val="300F346D"/>
    <w:rsid w:val="301815FB"/>
    <w:rsid w:val="30190338"/>
    <w:rsid w:val="3019507D"/>
    <w:rsid w:val="301E75DA"/>
    <w:rsid w:val="30223D32"/>
    <w:rsid w:val="302F330F"/>
    <w:rsid w:val="303267D3"/>
    <w:rsid w:val="3033440A"/>
    <w:rsid w:val="303C421D"/>
    <w:rsid w:val="303D24DD"/>
    <w:rsid w:val="303F14F8"/>
    <w:rsid w:val="30414E13"/>
    <w:rsid w:val="304306DC"/>
    <w:rsid w:val="30541774"/>
    <w:rsid w:val="3054473F"/>
    <w:rsid w:val="305933C3"/>
    <w:rsid w:val="30594B5F"/>
    <w:rsid w:val="305B5895"/>
    <w:rsid w:val="30805615"/>
    <w:rsid w:val="308869DE"/>
    <w:rsid w:val="308968E0"/>
    <w:rsid w:val="30977446"/>
    <w:rsid w:val="309F0575"/>
    <w:rsid w:val="309F7DDE"/>
    <w:rsid w:val="30C24B30"/>
    <w:rsid w:val="30C73541"/>
    <w:rsid w:val="30CA4E54"/>
    <w:rsid w:val="30D202FE"/>
    <w:rsid w:val="30D269C3"/>
    <w:rsid w:val="30D41AA3"/>
    <w:rsid w:val="30DA78D1"/>
    <w:rsid w:val="30DB3DFD"/>
    <w:rsid w:val="30DC4EE5"/>
    <w:rsid w:val="30E0189D"/>
    <w:rsid w:val="30EA1592"/>
    <w:rsid w:val="30F77D07"/>
    <w:rsid w:val="31027830"/>
    <w:rsid w:val="310825E8"/>
    <w:rsid w:val="312343BF"/>
    <w:rsid w:val="312D37C0"/>
    <w:rsid w:val="312F6F2F"/>
    <w:rsid w:val="31326172"/>
    <w:rsid w:val="314F2530"/>
    <w:rsid w:val="31520695"/>
    <w:rsid w:val="3156398D"/>
    <w:rsid w:val="315920E9"/>
    <w:rsid w:val="315C6676"/>
    <w:rsid w:val="31645CE9"/>
    <w:rsid w:val="316A5309"/>
    <w:rsid w:val="3170215C"/>
    <w:rsid w:val="31723DE6"/>
    <w:rsid w:val="31742BD1"/>
    <w:rsid w:val="317554B4"/>
    <w:rsid w:val="31805318"/>
    <w:rsid w:val="31953935"/>
    <w:rsid w:val="319B0024"/>
    <w:rsid w:val="31AB5621"/>
    <w:rsid w:val="31AE1919"/>
    <w:rsid w:val="31B4323B"/>
    <w:rsid w:val="31B46284"/>
    <w:rsid w:val="31B71296"/>
    <w:rsid w:val="31B836C6"/>
    <w:rsid w:val="31C47DD5"/>
    <w:rsid w:val="31C51D68"/>
    <w:rsid w:val="31CC0581"/>
    <w:rsid w:val="31D0146C"/>
    <w:rsid w:val="31EE2F07"/>
    <w:rsid w:val="3201043F"/>
    <w:rsid w:val="321F30D0"/>
    <w:rsid w:val="32274F65"/>
    <w:rsid w:val="32385A72"/>
    <w:rsid w:val="323B5608"/>
    <w:rsid w:val="32430BEA"/>
    <w:rsid w:val="325954EB"/>
    <w:rsid w:val="325A5330"/>
    <w:rsid w:val="32710D36"/>
    <w:rsid w:val="32742CB9"/>
    <w:rsid w:val="32757E71"/>
    <w:rsid w:val="327C2483"/>
    <w:rsid w:val="327D2411"/>
    <w:rsid w:val="32826171"/>
    <w:rsid w:val="32836417"/>
    <w:rsid w:val="32857432"/>
    <w:rsid w:val="32870328"/>
    <w:rsid w:val="328954B6"/>
    <w:rsid w:val="328F7A6A"/>
    <w:rsid w:val="329630DA"/>
    <w:rsid w:val="32973D2F"/>
    <w:rsid w:val="329A796B"/>
    <w:rsid w:val="32AB52C8"/>
    <w:rsid w:val="32B44EDD"/>
    <w:rsid w:val="32B87310"/>
    <w:rsid w:val="32BE0CEC"/>
    <w:rsid w:val="32D03D3B"/>
    <w:rsid w:val="32D4175E"/>
    <w:rsid w:val="32DB2736"/>
    <w:rsid w:val="32DC38D2"/>
    <w:rsid w:val="32DE524D"/>
    <w:rsid w:val="32E52306"/>
    <w:rsid w:val="32E646CC"/>
    <w:rsid w:val="32EF1CAE"/>
    <w:rsid w:val="32F530D3"/>
    <w:rsid w:val="32F54260"/>
    <w:rsid w:val="32F561D6"/>
    <w:rsid w:val="32F7772F"/>
    <w:rsid w:val="32FA6771"/>
    <w:rsid w:val="330560CB"/>
    <w:rsid w:val="3319211D"/>
    <w:rsid w:val="331D7A11"/>
    <w:rsid w:val="332332BE"/>
    <w:rsid w:val="33246C9E"/>
    <w:rsid w:val="332B45A4"/>
    <w:rsid w:val="33330A74"/>
    <w:rsid w:val="33455964"/>
    <w:rsid w:val="334B1318"/>
    <w:rsid w:val="3357108A"/>
    <w:rsid w:val="33601EEB"/>
    <w:rsid w:val="33626699"/>
    <w:rsid w:val="3378582E"/>
    <w:rsid w:val="338C7BE0"/>
    <w:rsid w:val="3392473A"/>
    <w:rsid w:val="339853FD"/>
    <w:rsid w:val="339E6E09"/>
    <w:rsid w:val="33A62857"/>
    <w:rsid w:val="33A94557"/>
    <w:rsid w:val="33B444C4"/>
    <w:rsid w:val="33B81CCC"/>
    <w:rsid w:val="33B93E5C"/>
    <w:rsid w:val="33BF6EA9"/>
    <w:rsid w:val="33C42234"/>
    <w:rsid w:val="33D21FC8"/>
    <w:rsid w:val="33D52936"/>
    <w:rsid w:val="33D936DC"/>
    <w:rsid w:val="33DA59A9"/>
    <w:rsid w:val="33E2471C"/>
    <w:rsid w:val="33E3043D"/>
    <w:rsid w:val="33E946E7"/>
    <w:rsid w:val="33EA3F4A"/>
    <w:rsid w:val="33F81BF4"/>
    <w:rsid w:val="34020ADD"/>
    <w:rsid w:val="34053793"/>
    <w:rsid w:val="340743B0"/>
    <w:rsid w:val="340858FD"/>
    <w:rsid w:val="340956EF"/>
    <w:rsid w:val="3414146D"/>
    <w:rsid w:val="341907D3"/>
    <w:rsid w:val="341A5B3A"/>
    <w:rsid w:val="341E026D"/>
    <w:rsid w:val="3428724B"/>
    <w:rsid w:val="342C7C26"/>
    <w:rsid w:val="34365692"/>
    <w:rsid w:val="34416D68"/>
    <w:rsid w:val="344613FF"/>
    <w:rsid w:val="34525F71"/>
    <w:rsid w:val="34587851"/>
    <w:rsid w:val="3460121B"/>
    <w:rsid w:val="34781A3F"/>
    <w:rsid w:val="34835E95"/>
    <w:rsid w:val="348626A3"/>
    <w:rsid w:val="34AA11EB"/>
    <w:rsid w:val="34AC3D76"/>
    <w:rsid w:val="34AD14A4"/>
    <w:rsid w:val="34AD4AB1"/>
    <w:rsid w:val="34B1203A"/>
    <w:rsid w:val="34C01898"/>
    <w:rsid w:val="34C369A6"/>
    <w:rsid w:val="34C46A60"/>
    <w:rsid w:val="34CE19E7"/>
    <w:rsid w:val="34D16F8F"/>
    <w:rsid w:val="34EF6BA1"/>
    <w:rsid w:val="34FF15D4"/>
    <w:rsid w:val="350672D6"/>
    <w:rsid w:val="35090513"/>
    <w:rsid w:val="350A0666"/>
    <w:rsid w:val="351614AA"/>
    <w:rsid w:val="351B2215"/>
    <w:rsid w:val="352023FB"/>
    <w:rsid w:val="35240B85"/>
    <w:rsid w:val="3524621D"/>
    <w:rsid w:val="352F4C47"/>
    <w:rsid w:val="353A3823"/>
    <w:rsid w:val="35401011"/>
    <w:rsid w:val="354E4488"/>
    <w:rsid w:val="355D06AF"/>
    <w:rsid w:val="35746626"/>
    <w:rsid w:val="35764D02"/>
    <w:rsid w:val="35781FBD"/>
    <w:rsid w:val="357A46D6"/>
    <w:rsid w:val="357B4437"/>
    <w:rsid w:val="35837CB6"/>
    <w:rsid w:val="358C1176"/>
    <w:rsid w:val="35915FEF"/>
    <w:rsid w:val="359B5203"/>
    <w:rsid w:val="35AD77CB"/>
    <w:rsid w:val="35B62664"/>
    <w:rsid w:val="35BD28F8"/>
    <w:rsid w:val="35C04AEE"/>
    <w:rsid w:val="35C36123"/>
    <w:rsid w:val="35C87C88"/>
    <w:rsid w:val="35DD5098"/>
    <w:rsid w:val="35F15ED4"/>
    <w:rsid w:val="35F824B6"/>
    <w:rsid w:val="35FB2D51"/>
    <w:rsid w:val="36036BF7"/>
    <w:rsid w:val="36122AA7"/>
    <w:rsid w:val="361555F4"/>
    <w:rsid w:val="36176D83"/>
    <w:rsid w:val="361F022D"/>
    <w:rsid w:val="3620780C"/>
    <w:rsid w:val="363777EE"/>
    <w:rsid w:val="364341B9"/>
    <w:rsid w:val="364579E3"/>
    <w:rsid w:val="36496639"/>
    <w:rsid w:val="364D58B8"/>
    <w:rsid w:val="365542D1"/>
    <w:rsid w:val="36603769"/>
    <w:rsid w:val="36625277"/>
    <w:rsid w:val="36635B9E"/>
    <w:rsid w:val="36872FA5"/>
    <w:rsid w:val="36894C7C"/>
    <w:rsid w:val="368D49DA"/>
    <w:rsid w:val="36975DD3"/>
    <w:rsid w:val="36A0157E"/>
    <w:rsid w:val="36A02137"/>
    <w:rsid w:val="36A147E8"/>
    <w:rsid w:val="36A346F1"/>
    <w:rsid w:val="36A5779E"/>
    <w:rsid w:val="36A8235C"/>
    <w:rsid w:val="36AE1E3E"/>
    <w:rsid w:val="36BC56AF"/>
    <w:rsid w:val="36BF7BEF"/>
    <w:rsid w:val="36C06A7E"/>
    <w:rsid w:val="36C84D08"/>
    <w:rsid w:val="36E3071A"/>
    <w:rsid w:val="36EA6089"/>
    <w:rsid w:val="36F738DC"/>
    <w:rsid w:val="37047978"/>
    <w:rsid w:val="370703DA"/>
    <w:rsid w:val="37180531"/>
    <w:rsid w:val="37185CD0"/>
    <w:rsid w:val="37197951"/>
    <w:rsid w:val="371F12D6"/>
    <w:rsid w:val="372C0D35"/>
    <w:rsid w:val="37391D11"/>
    <w:rsid w:val="374B652C"/>
    <w:rsid w:val="376B1169"/>
    <w:rsid w:val="376F6FB6"/>
    <w:rsid w:val="3771144F"/>
    <w:rsid w:val="37790DA6"/>
    <w:rsid w:val="378039F3"/>
    <w:rsid w:val="37815163"/>
    <w:rsid w:val="378444C7"/>
    <w:rsid w:val="378458E0"/>
    <w:rsid w:val="378D52F5"/>
    <w:rsid w:val="37924DC7"/>
    <w:rsid w:val="37AF2371"/>
    <w:rsid w:val="37C0798C"/>
    <w:rsid w:val="37C23EDE"/>
    <w:rsid w:val="37C70C61"/>
    <w:rsid w:val="37CD1B41"/>
    <w:rsid w:val="37CF2866"/>
    <w:rsid w:val="37EA0246"/>
    <w:rsid w:val="37F90088"/>
    <w:rsid w:val="380C2092"/>
    <w:rsid w:val="38187E8A"/>
    <w:rsid w:val="38203E6D"/>
    <w:rsid w:val="382C2CA9"/>
    <w:rsid w:val="382F647D"/>
    <w:rsid w:val="38384CF5"/>
    <w:rsid w:val="3839472A"/>
    <w:rsid w:val="38402258"/>
    <w:rsid w:val="3845073E"/>
    <w:rsid w:val="3845485F"/>
    <w:rsid w:val="38502BA3"/>
    <w:rsid w:val="38611934"/>
    <w:rsid w:val="38675D2E"/>
    <w:rsid w:val="38697F29"/>
    <w:rsid w:val="386F549E"/>
    <w:rsid w:val="387221CD"/>
    <w:rsid w:val="387765DA"/>
    <w:rsid w:val="387B42D8"/>
    <w:rsid w:val="38843A69"/>
    <w:rsid w:val="38992332"/>
    <w:rsid w:val="389D505C"/>
    <w:rsid w:val="38A84C59"/>
    <w:rsid w:val="38B1525D"/>
    <w:rsid w:val="38C02D35"/>
    <w:rsid w:val="38C238B8"/>
    <w:rsid w:val="38C6640E"/>
    <w:rsid w:val="38C8194F"/>
    <w:rsid w:val="38CC297F"/>
    <w:rsid w:val="38D719CA"/>
    <w:rsid w:val="38DA630A"/>
    <w:rsid w:val="38E3502F"/>
    <w:rsid w:val="38E61E7C"/>
    <w:rsid w:val="38EA2F92"/>
    <w:rsid w:val="38F05C48"/>
    <w:rsid w:val="38F45765"/>
    <w:rsid w:val="390554A7"/>
    <w:rsid w:val="3925176C"/>
    <w:rsid w:val="392868EA"/>
    <w:rsid w:val="392A6C71"/>
    <w:rsid w:val="39391740"/>
    <w:rsid w:val="395F60A8"/>
    <w:rsid w:val="396266DB"/>
    <w:rsid w:val="39655D28"/>
    <w:rsid w:val="39790D21"/>
    <w:rsid w:val="39844374"/>
    <w:rsid w:val="398741E8"/>
    <w:rsid w:val="398F0C2D"/>
    <w:rsid w:val="39982A24"/>
    <w:rsid w:val="39A1257E"/>
    <w:rsid w:val="39AB7708"/>
    <w:rsid w:val="39AC2A1C"/>
    <w:rsid w:val="39B605DA"/>
    <w:rsid w:val="39C70477"/>
    <w:rsid w:val="39C807F8"/>
    <w:rsid w:val="39C87142"/>
    <w:rsid w:val="39CF1F7D"/>
    <w:rsid w:val="39D516C8"/>
    <w:rsid w:val="39D87DBF"/>
    <w:rsid w:val="39F60108"/>
    <w:rsid w:val="39FD49BC"/>
    <w:rsid w:val="39FD74F5"/>
    <w:rsid w:val="3A047139"/>
    <w:rsid w:val="3A0E1B6A"/>
    <w:rsid w:val="3A0E1BB2"/>
    <w:rsid w:val="3A1279AF"/>
    <w:rsid w:val="3A137AF1"/>
    <w:rsid w:val="3A15599E"/>
    <w:rsid w:val="3A1F712A"/>
    <w:rsid w:val="3A210AD4"/>
    <w:rsid w:val="3A226A8F"/>
    <w:rsid w:val="3A2322A0"/>
    <w:rsid w:val="3A27426E"/>
    <w:rsid w:val="3A4773AC"/>
    <w:rsid w:val="3A5271CF"/>
    <w:rsid w:val="3A7548F0"/>
    <w:rsid w:val="3A8A0128"/>
    <w:rsid w:val="3A8B1B8A"/>
    <w:rsid w:val="3A8B671C"/>
    <w:rsid w:val="3AAD4047"/>
    <w:rsid w:val="3ACA5C69"/>
    <w:rsid w:val="3ACC5839"/>
    <w:rsid w:val="3AEA632B"/>
    <w:rsid w:val="3B004AE7"/>
    <w:rsid w:val="3B0D0D64"/>
    <w:rsid w:val="3B0E3DB9"/>
    <w:rsid w:val="3B1A7A1E"/>
    <w:rsid w:val="3B1D3EA4"/>
    <w:rsid w:val="3B1E08F4"/>
    <w:rsid w:val="3B1E21AB"/>
    <w:rsid w:val="3B1F3B9B"/>
    <w:rsid w:val="3B3B588D"/>
    <w:rsid w:val="3B4B5EB0"/>
    <w:rsid w:val="3B4B7B86"/>
    <w:rsid w:val="3B4F0A66"/>
    <w:rsid w:val="3B4F23F5"/>
    <w:rsid w:val="3B753038"/>
    <w:rsid w:val="3B7C74B6"/>
    <w:rsid w:val="3B7E4527"/>
    <w:rsid w:val="3B873F34"/>
    <w:rsid w:val="3B895E1E"/>
    <w:rsid w:val="3B9317A2"/>
    <w:rsid w:val="3B9D034B"/>
    <w:rsid w:val="3BC32C17"/>
    <w:rsid w:val="3BC421A0"/>
    <w:rsid w:val="3BCA048D"/>
    <w:rsid w:val="3BD45C59"/>
    <w:rsid w:val="3BD771C9"/>
    <w:rsid w:val="3BD90B71"/>
    <w:rsid w:val="3BE0481F"/>
    <w:rsid w:val="3BE84D9A"/>
    <w:rsid w:val="3BE97D2A"/>
    <w:rsid w:val="3BEC080F"/>
    <w:rsid w:val="3BF71501"/>
    <w:rsid w:val="3C02041C"/>
    <w:rsid w:val="3C03264A"/>
    <w:rsid w:val="3C04303F"/>
    <w:rsid w:val="3C0754DF"/>
    <w:rsid w:val="3C204AD7"/>
    <w:rsid w:val="3C207F53"/>
    <w:rsid w:val="3C253C9A"/>
    <w:rsid w:val="3C297A04"/>
    <w:rsid w:val="3C306D8B"/>
    <w:rsid w:val="3C3602A5"/>
    <w:rsid w:val="3C4675D9"/>
    <w:rsid w:val="3C52080E"/>
    <w:rsid w:val="3C553C60"/>
    <w:rsid w:val="3C5B111F"/>
    <w:rsid w:val="3C7F4424"/>
    <w:rsid w:val="3C81437A"/>
    <w:rsid w:val="3C97734C"/>
    <w:rsid w:val="3C98354C"/>
    <w:rsid w:val="3C995637"/>
    <w:rsid w:val="3CA344CB"/>
    <w:rsid w:val="3CAB7240"/>
    <w:rsid w:val="3CB23653"/>
    <w:rsid w:val="3CBC6372"/>
    <w:rsid w:val="3CD07C37"/>
    <w:rsid w:val="3CD27D85"/>
    <w:rsid w:val="3CD36E9B"/>
    <w:rsid w:val="3CD43A60"/>
    <w:rsid w:val="3CD764D8"/>
    <w:rsid w:val="3CE312B9"/>
    <w:rsid w:val="3CE52F03"/>
    <w:rsid w:val="3D0777A7"/>
    <w:rsid w:val="3D0D466F"/>
    <w:rsid w:val="3D0D5186"/>
    <w:rsid w:val="3D0F64DD"/>
    <w:rsid w:val="3D1B6EC6"/>
    <w:rsid w:val="3D202BC7"/>
    <w:rsid w:val="3D233885"/>
    <w:rsid w:val="3D2F0E66"/>
    <w:rsid w:val="3D3203E9"/>
    <w:rsid w:val="3D342B63"/>
    <w:rsid w:val="3D3A473B"/>
    <w:rsid w:val="3D407F2F"/>
    <w:rsid w:val="3D4E1ED4"/>
    <w:rsid w:val="3D530E99"/>
    <w:rsid w:val="3D574909"/>
    <w:rsid w:val="3D5E15AF"/>
    <w:rsid w:val="3D757F48"/>
    <w:rsid w:val="3D8B2D57"/>
    <w:rsid w:val="3D937E01"/>
    <w:rsid w:val="3D9C3E73"/>
    <w:rsid w:val="3D9F6CE8"/>
    <w:rsid w:val="3DA2072B"/>
    <w:rsid w:val="3DA7075B"/>
    <w:rsid w:val="3DAE48C8"/>
    <w:rsid w:val="3DB601C0"/>
    <w:rsid w:val="3DBD6D90"/>
    <w:rsid w:val="3DBF2EAA"/>
    <w:rsid w:val="3DCC2CAC"/>
    <w:rsid w:val="3DCC7314"/>
    <w:rsid w:val="3DD63637"/>
    <w:rsid w:val="3DE2401E"/>
    <w:rsid w:val="3DE47DEA"/>
    <w:rsid w:val="3DF5403B"/>
    <w:rsid w:val="3DF77553"/>
    <w:rsid w:val="3DF879D9"/>
    <w:rsid w:val="3DFB1FFE"/>
    <w:rsid w:val="3E0A5B84"/>
    <w:rsid w:val="3E234C43"/>
    <w:rsid w:val="3E2B20A2"/>
    <w:rsid w:val="3E2F7C83"/>
    <w:rsid w:val="3E3B39B6"/>
    <w:rsid w:val="3E4F144D"/>
    <w:rsid w:val="3E537A91"/>
    <w:rsid w:val="3E555C6F"/>
    <w:rsid w:val="3E647BC6"/>
    <w:rsid w:val="3E691123"/>
    <w:rsid w:val="3E7D0FE4"/>
    <w:rsid w:val="3E7E72F6"/>
    <w:rsid w:val="3E892F1B"/>
    <w:rsid w:val="3E93006C"/>
    <w:rsid w:val="3E953938"/>
    <w:rsid w:val="3EA13FE2"/>
    <w:rsid w:val="3EA65C69"/>
    <w:rsid w:val="3EAD52EA"/>
    <w:rsid w:val="3EB22D0E"/>
    <w:rsid w:val="3EB34CB5"/>
    <w:rsid w:val="3EB60F73"/>
    <w:rsid w:val="3EC11A89"/>
    <w:rsid w:val="3EC50ABC"/>
    <w:rsid w:val="3ECC1210"/>
    <w:rsid w:val="3EF06B71"/>
    <w:rsid w:val="3EF8103E"/>
    <w:rsid w:val="3F066EE7"/>
    <w:rsid w:val="3F0B2E87"/>
    <w:rsid w:val="3F18422D"/>
    <w:rsid w:val="3F2B4BE1"/>
    <w:rsid w:val="3F311193"/>
    <w:rsid w:val="3F42222E"/>
    <w:rsid w:val="3F48143E"/>
    <w:rsid w:val="3F4A2129"/>
    <w:rsid w:val="3F4E3E1E"/>
    <w:rsid w:val="3F503518"/>
    <w:rsid w:val="3F571CD9"/>
    <w:rsid w:val="3F5D3795"/>
    <w:rsid w:val="3F656C6C"/>
    <w:rsid w:val="3F68563A"/>
    <w:rsid w:val="3F7478D2"/>
    <w:rsid w:val="3F7779E5"/>
    <w:rsid w:val="3F8F61EB"/>
    <w:rsid w:val="3F9300C4"/>
    <w:rsid w:val="3F9448D3"/>
    <w:rsid w:val="3F977DAD"/>
    <w:rsid w:val="3FBE5D49"/>
    <w:rsid w:val="3FCC4D36"/>
    <w:rsid w:val="3FDB01B9"/>
    <w:rsid w:val="3FE70090"/>
    <w:rsid w:val="3FE8525D"/>
    <w:rsid w:val="3FED27AE"/>
    <w:rsid w:val="3FEE092D"/>
    <w:rsid w:val="3FF31F62"/>
    <w:rsid w:val="3FFB0FC0"/>
    <w:rsid w:val="3FFF2AA9"/>
    <w:rsid w:val="4000506E"/>
    <w:rsid w:val="400217E8"/>
    <w:rsid w:val="400D4287"/>
    <w:rsid w:val="401930EE"/>
    <w:rsid w:val="401D1C2D"/>
    <w:rsid w:val="401E1E2D"/>
    <w:rsid w:val="401F61DA"/>
    <w:rsid w:val="402306A6"/>
    <w:rsid w:val="40334F3D"/>
    <w:rsid w:val="40407712"/>
    <w:rsid w:val="404810DD"/>
    <w:rsid w:val="404D0701"/>
    <w:rsid w:val="405E63A1"/>
    <w:rsid w:val="40671237"/>
    <w:rsid w:val="406B72F4"/>
    <w:rsid w:val="406C3A5A"/>
    <w:rsid w:val="40870EF8"/>
    <w:rsid w:val="40872329"/>
    <w:rsid w:val="40874CD6"/>
    <w:rsid w:val="408F01EB"/>
    <w:rsid w:val="40A419FB"/>
    <w:rsid w:val="40A906A1"/>
    <w:rsid w:val="40AE018D"/>
    <w:rsid w:val="40B03347"/>
    <w:rsid w:val="40BD1F65"/>
    <w:rsid w:val="40C55D0B"/>
    <w:rsid w:val="40DE1E86"/>
    <w:rsid w:val="40E26848"/>
    <w:rsid w:val="40E93B20"/>
    <w:rsid w:val="40F42882"/>
    <w:rsid w:val="40F5739C"/>
    <w:rsid w:val="4102066D"/>
    <w:rsid w:val="41092BCA"/>
    <w:rsid w:val="41093195"/>
    <w:rsid w:val="410E183C"/>
    <w:rsid w:val="411D094C"/>
    <w:rsid w:val="411D5C9D"/>
    <w:rsid w:val="41263C03"/>
    <w:rsid w:val="412963BD"/>
    <w:rsid w:val="41300BD4"/>
    <w:rsid w:val="414706D6"/>
    <w:rsid w:val="41521C6B"/>
    <w:rsid w:val="415A47F4"/>
    <w:rsid w:val="415D6D8B"/>
    <w:rsid w:val="416005C0"/>
    <w:rsid w:val="41622D6E"/>
    <w:rsid w:val="4170394A"/>
    <w:rsid w:val="41707665"/>
    <w:rsid w:val="41751773"/>
    <w:rsid w:val="41780075"/>
    <w:rsid w:val="41797065"/>
    <w:rsid w:val="41804EF9"/>
    <w:rsid w:val="418402C0"/>
    <w:rsid w:val="418859FB"/>
    <w:rsid w:val="41912367"/>
    <w:rsid w:val="41943A5B"/>
    <w:rsid w:val="41977201"/>
    <w:rsid w:val="41991864"/>
    <w:rsid w:val="41A023E1"/>
    <w:rsid w:val="41A07519"/>
    <w:rsid w:val="41A15F7B"/>
    <w:rsid w:val="41A3478D"/>
    <w:rsid w:val="41A80128"/>
    <w:rsid w:val="41B074CC"/>
    <w:rsid w:val="41B323CB"/>
    <w:rsid w:val="41B90BF2"/>
    <w:rsid w:val="41C12C74"/>
    <w:rsid w:val="41C922E2"/>
    <w:rsid w:val="41C95591"/>
    <w:rsid w:val="41D80F18"/>
    <w:rsid w:val="41F16A1A"/>
    <w:rsid w:val="41F3449B"/>
    <w:rsid w:val="420E6F7D"/>
    <w:rsid w:val="420F6C0B"/>
    <w:rsid w:val="421128C9"/>
    <w:rsid w:val="421B2FEE"/>
    <w:rsid w:val="421D13A2"/>
    <w:rsid w:val="422E25CA"/>
    <w:rsid w:val="422F624A"/>
    <w:rsid w:val="4232461A"/>
    <w:rsid w:val="423A2B69"/>
    <w:rsid w:val="423C5C85"/>
    <w:rsid w:val="425C6FFC"/>
    <w:rsid w:val="425F5610"/>
    <w:rsid w:val="426D21AE"/>
    <w:rsid w:val="426D34F7"/>
    <w:rsid w:val="426E54A9"/>
    <w:rsid w:val="42732135"/>
    <w:rsid w:val="42780F46"/>
    <w:rsid w:val="42797FCB"/>
    <w:rsid w:val="427C5358"/>
    <w:rsid w:val="427F0AA2"/>
    <w:rsid w:val="42864DBA"/>
    <w:rsid w:val="428B0717"/>
    <w:rsid w:val="428C751D"/>
    <w:rsid w:val="42901BA8"/>
    <w:rsid w:val="42937D6D"/>
    <w:rsid w:val="42975A80"/>
    <w:rsid w:val="42994A3C"/>
    <w:rsid w:val="42A01A21"/>
    <w:rsid w:val="42A16942"/>
    <w:rsid w:val="42A9737E"/>
    <w:rsid w:val="42AF69BB"/>
    <w:rsid w:val="42B86D27"/>
    <w:rsid w:val="42BB49B8"/>
    <w:rsid w:val="42BE17A6"/>
    <w:rsid w:val="42C56EF1"/>
    <w:rsid w:val="42DB1847"/>
    <w:rsid w:val="42DD7EEE"/>
    <w:rsid w:val="42E36122"/>
    <w:rsid w:val="42FC78A2"/>
    <w:rsid w:val="43120D1F"/>
    <w:rsid w:val="431935A3"/>
    <w:rsid w:val="43214F93"/>
    <w:rsid w:val="4332146E"/>
    <w:rsid w:val="43325AD7"/>
    <w:rsid w:val="433772D7"/>
    <w:rsid w:val="433B75E8"/>
    <w:rsid w:val="434308A1"/>
    <w:rsid w:val="43433179"/>
    <w:rsid w:val="43540E3D"/>
    <w:rsid w:val="43597E0F"/>
    <w:rsid w:val="435D3261"/>
    <w:rsid w:val="435E0E4E"/>
    <w:rsid w:val="435E797B"/>
    <w:rsid w:val="43676A84"/>
    <w:rsid w:val="43683369"/>
    <w:rsid w:val="436C20D2"/>
    <w:rsid w:val="437D4A7D"/>
    <w:rsid w:val="43941E1C"/>
    <w:rsid w:val="439460E3"/>
    <w:rsid w:val="43954A23"/>
    <w:rsid w:val="439B3E6D"/>
    <w:rsid w:val="439D02FA"/>
    <w:rsid w:val="43A3794A"/>
    <w:rsid w:val="43A9791D"/>
    <w:rsid w:val="43B41C69"/>
    <w:rsid w:val="43B70FCE"/>
    <w:rsid w:val="43C47651"/>
    <w:rsid w:val="43C8612C"/>
    <w:rsid w:val="43D17BC0"/>
    <w:rsid w:val="43D45B2F"/>
    <w:rsid w:val="43D535D0"/>
    <w:rsid w:val="43E16CC7"/>
    <w:rsid w:val="43E2399E"/>
    <w:rsid w:val="43ED418E"/>
    <w:rsid w:val="43ED6300"/>
    <w:rsid w:val="43EE3D8C"/>
    <w:rsid w:val="43EE4639"/>
    <w:rsid w:val="43F7333B"/>
    <w:rsid w:val="440877A4"/>
    <w:rsid w:val="440A0831"/>
    <w:rsid w:val="440B5AB3"/>
    <w:rsid w:val="440F52A7"/>
    <w:rsid w:val="441736E3"/>
    <w:rsid w:val="44213DAA"/>
    <w:rsid w:val="4426354A"/>
    <w:rsid w:val="442A283A"/>
    <w:rsid w:val="442D00A8"/>
    <w:rsid w:val="4435171B"/>
    <w:rsid w:val="4439221B"/>
    <w:rsid w:val="4453526F"/>
    <w:rsid w:val="4462557A"/>
    <w:rsid w:val="44662676"/>
    <w:rsid w:val="446C2EE1"/>
    <w:rsid w:val="44773A8C"/>
    <w:rsid w:val="447874E8"/>
    <w:rsid w:val="447B73AF"/>
    <w:rsid w:val="44A6596E"/>
    <w:rsid w:val="44AB2AD0"/>
    <w:rsid w:val="44AC028A"/>
    <w:rsid w:val="44AD6E31"/>
    <w:rsid w:val="44BB5D0E"/>
    <w:rsid w:val="44C17904"/>
    <w:rsid w:val="44C7332C"/>
    <w:rsid w:val="44CC4798"/>
    <w:rsid w:val="44CF0B9C"/>
    <w:rsid w:val="44DD2308"/>
    <w:rsid w:val="44EB33A4"/>
    <w:rsid w:val="44EE6195"/>
    <w:rsid w:val="44F22A8D"/>
    <w:rsid w:val="45027238"/>
    <w:rsid w:val="450A70F6"/>
    <w:rsid w:val="450D4439"/>
    <w:rsid w:val="452074D0"/>
    <w:rsid w:val="453A7F0B"/>
    <w:rsid w:val="45452C29"/>
    <w:rsid w:val="454C6706"/>
    <w:rsid w:val="45571A89"/>
    <w:rsid w:val="45646F8F"/>
    <w:rsid w:val="45663205"/>
    <w:rsid w:val="457665D7"/>
    <w:rsid w:val="45805061"/>
    <w:rsid w:val="45836F31"/>
    <w:rsid w:val="458755A1"/>
    <w:rsid w:val="458B1095"/>
    <w:rsid w:val="458C0D96"/>
    <w:rsid w:val="45994926"/>
    <w:rsid w:val="459C700E"/>
    <w:rsid w:val="459F342E"/>
    <w:rsid w:val="45A12769"/>
    <w:rsid w:val="45A4733F"/>
    <w:rsid w:val="45B57A4B"/>
    <w:rsid w:val="45BF7CFD"/>
    <w:rsid w:val="45CA7C95"/>
    <w:rsid w:val="45D143FB"/>
    <w:rsid w:val="45D54BAB"/>
    <w:rsid w:val="45E7235C"/>
    <w:rsid w:val="45F208FF"/>
    <w:rsid w:val="45F47F4E"/>
    <w:rsid w:val="45F84A9F"/>
    <w:rsid w:val="46092E0B"/>
    <w:rsid w:val="46106D82"/>
    <w:rsid w:val="46112E92"/>
    <w:rsid w:val="4627380A"/>
    <w:rsid w:val="4628709E"/>
    <w:rsid w:val="462A34BC"/>
    <w:rsid w:val="462C6AE5"/>
    <w:rsid w:val="46453850"/>
    <w:rsid w:val="464C7EFA"/>
    <w:rsid w:val="465373BE"/>
    <w:rsid w:val="46556659"/>
    <w:rsid w:val="46572AF1"/>
    <w:rsid w:val="46597EAC"/>
    <w:rsid w:val="46680115"/>
    <w:rsid w:val="466B11A9"/>
    <w:rsid w:val="466D6075"/>
    <w:rsid w:val="46713DC4"/>
    <w:rsid w:val="46721771"/>
    <w:rsid w:val="467F1036"/>
    <w:rsid w:val="46814C76"/>
    <w:rsid w:val="468F4784"/>
    <w:rsid w:val="46957043"/>
    <w:rsid w:val="469A0B43"/>
    <w:rsid w:val="46AB1910"/>
    <w:rsid w:val="46B5321A"/>
    <w:rsid w:val="46B95ED8"/>
    <w:rsid w:val="46BC77A6"/>
    <w:rsid w:val="46C65E10"/>
    <w:rsid w:val="46DA18C1"/>
    <w:rsid w:val="46DC405B"/>
    <w:rsid w:val="46DE2F15"/>
    <w:rsid w:val="46F4570D"/>
    <w:rsid w:val="47044C87"/>
    <w:rsid w:val="470D083A"/>
    <w:rsid w:val="4714034B"/>
    <w:rsid w:val="47162FB2"/>
    <w:rsid w:val="47202AA9"/>
    <w:rsid w:val="4724151E"/>
    <w:rsid w:val="47276838"/>
    <w:rsid w:val="4729137D"/>
    <w:rsid w:val="472A1969"/>
    <w:rsid w:val="472C63B8"/>
    <w:rsid w:val="47382C0C"/>
    <w:rsid w:val="473D12F9"/>
    <w:rsid w:val="473D24F5"/>
    <w:rsid w:val="474014CE"/>
    <w:rsid w:val="47476026"/>
    <w:rsid w:val="47550E74"/>
    <w:rsid w:val="475F73A0"/>
    <w:rsid w:val="47602DF5"/>
    <w:rsid w:val="47732B2B"/>
    <w:rsid w:val="4773557E"/>
    <w:rsid w:val="477D0FAC"/>
    <w:rsid w:val="477E1773"/>
    <w:rsid w:val="47833717"/>
    <w:rsid w:val="47846AA5"/>
    <w:rsid w:val="479B2179"/>
    <w:rsid w:val="47BA7717"/>
    <w:rsid w:val="47C653FE"/>
    <w:rsid w:val="47CE2321"/>
    <w:rsid w:val="47CF7DB3"/>
    <w:rsid w:val="47E57904"/>
    <w:rsid w:val="47E71D89"/>
    <w:rsid w:val="47E757FD"/>
    <w:rsid w:val="47F01200"/>
    <w:rsid w:val="47FB36B0"/>
    <w:rsid w:val="47FD7214"/>
    <w:rsid w:val="47FF11AB"/>
    <w:rsid w:val="48030CBD"/>
    <w:rsid w:val="48041FC7"/>
    <w:rsid w:val="48047122"/>
    <w:rsid w:val="482050DE"/>
    <w:rsid w:val="4828335D"/>
    <w:rsid w:val="48306082"/>
    <w:rsid w:val="48320821"/>
    <w:rsid w:val="483E302D"/>
    <w:rsid w:val="483F5361"/>
    <w:rsid w:val="48414372"/>
    <w:rsid w:val="48427968"/>
    <w:rsid w:val="484A428E"/>
    <w:rsid w:val="484C14C9"/>
    <w:rsid w:val="484E364C"/>
    <w:rsid w:val="48572B50"/>
    <w:rsid w:val="485A4C6B"/>
    <w:rsid w:val="48616B12"/>
    <w:rsid w:val="48635763"/>
    <w:rsid w:val="486535B1"/>
    <w:rsid w:val="486D540B"/>
    <w:rsid w:val="48852E78"/>
    <w:rsid w:val="488A16E9"/>
    <w:rsid w:val="4898536D"/>
    <w:rsid w:val="48A123C6"/>
    <w:rsid w:val="48A8105B"/>
    <w:rsid w:val="48B918BF"/>
    <w:rsid w:val="48BF6D35"/>
    <w:rsid w:val="48C22767"/>
    <w:rsid w:val="48C23E45"/>
    <w:rsid w:val="48C771EE"/>
    <w:rsid w:val="48CC7459"/>
    <w:rsid w:val="48D16C2B"/>
    <w:rsid w:val="48D774B0"/>
    <w:rsid w:val="48E024E9"/>
    <w:rsid w:val="48E513CB"/>
    <w:rsid w:val="48E578E9"/>
    <w:rsid w:val="48E7292F"/>
    <w:rsid w:val="48F11298"/>
    <w:rsid w:val="48FF03FB"/>
    <w:rsid w:val="490F692B"/>
    <w:rsid w:val="491648A6"/>
    <w:rsid w:val="49273CAA"/>
    <w:rsid w:val="49283450"/>
    <w:rsid w:val="4931747A"/>
    <w:rsid w:val="493411A3"/>
    <w:rsid w:val="493D3B0A"/>
    <w:rsid w:val="493E3965"/>
    <w:rsid w:val="4941380A"/>
    <w:rsid w:val="494F3538"/>
    <w:rsid w:val="496135A3"/>
    <w:rsid w:val="49676D54"/>
    <w:rsid w:val="496B1259"/>
    <w:rsid w:val="497A378E"/>
    <w:rsid w:val="49871CD2"/>
    <w:rsid w:val="49950E4F"/>
    <w:rsid w:val="49985DB5"/>
    <w:rsid w:val="49AA3187"/>
    <w:rsid w:val="49AE0E6A"/>
    <w:rsid w:val="49AE3996"/>
    <w:rsid w:val="49AE7074"/>
    <w:rsid w:val="49B55958"/>
    <w:rsid w:val="49B94FFF"/>
    <w:rsid w:val="49CD749E"/>
    <w:rsid w:val="49D718F5"/>
    <w:rsid w:val="49EB6614"/>
    <w:rsid w:val="49F06EA2"/>
    <w:rsid w:val="4A142C78"/>
    <w:rsid w:val="4A18571F"/>
    <w:rsid w:val="4A1D38C7"/>
    <w:rsid w:val="4A261EFB"/>
    <w:rsid w:val="4A3C01DA"/>
    <w:rsid w:val="4A474971"/>
    <w:rsid w:val="4A4C2A6E"/>
    <w:rsid w:val="4A512C52"/>
    <w:rsid w:val="4A6B1DA6"/>
    <w:rsid w:val="4A6B54BE"/>
    <w:rsid w:val="4A735345"/>
    <w:rsid w:val="4A7C6C2C"/>
    <w:rsid w:val="4A7D6878"/>
    <w:rsid w:val="4A8A3FA3"/>
    <w:rsid w:val="4A9004A6"/>
    <w:rsid w:val="4A920259"/>
    <w:rsid w:val="4A9F4CCC"/>
    <w:rsid w:val="4AA044B7"/>
    <w:rsid w:val="4AA67F41"/>
    <w:rsid w:val="4AAB14ED"/>
    <w:rsid w:val="4AAB6266"/>
    <w:rsid w:val="4AAD099C"/>
    <w:rsid w:val="4AAE266E"/>
    <w:rsid w:val="4AB84FBD"/>
    <w:rsid w:val="4ABE401B"/>
    <w:rsid w:val="4AC6083A"/>
    <w:rsid w:val="4AD14188"/>
    <w:rsid w:val="4AE436FB"/>
    <w:rsid w:val="4AED60C3"/>
    <w:rsid w:val="4AEE1015"/>
    <w:rsid w:val="4AF27BD3"/>
    <w:rsid w:val="4B03517F"/>
    <w:rsid w:val="4B193816"/>
    <w:rsid w:val="4B224901"/>
    <w:rsid w:val="4B2557C4"/>
    <w:rsid w:val="4B2A3A71"/>
    <w:rsid w:val="4B4462AF"/>
    <w:rsid w:val="4B46359A"/>
    <w:rsid w:val="4B4C5CEA"/>
    <w:rsid w:val="4B641ACA"/>
    <w:rsid w:val="4B664353"/>
    <w:rsid w:val="4B6C51A5"/>
    <w:rsid w:val="4B745F36"/>
    <w:rsid w:val="4B835ED7"/>
    <w:rsid w:val="4B8D4761"/>
    <w:rsid w:val="4B9657F9"/>
    <w:rsid w:val="4B9C0F28"/>
    <w:rsid w:val="4BB2041F"/>
    <w:rsid w:val="4BB712A6"/>
    <w:rsid w:val="4BB800D4"/>
    <w:rsid w:val="4BBF7AE3"/>
    <w:rsid w:val="4BC47A87"/>
    <w:rsid w:val="4BD00D03"/>
    <w:rsid w:val="4BE10DD3"/>
    <w:rsid w:val="4BE413D4"/>
    <w:rsid w:val="4BF05108"/>
    <w:rsid w:val="4BF10161"/>
    <w:rsid w:val="4BF11526"/>
    <w:rsid w:val="4BF37405"/>
    <w:rsid w:val="4BF40730"/>
    <w:rsid w:val="4C0935AD"/>
    <w:rsid w:val="4C0B6342"/>
    <w:rsid w:val="4C242AB7"/>
    <w:rsid w:val="4C270E45"/>
    <w:rsid w:val="4C3C6F71"/>
    <w:rsid w:val="4C4D7CB1"/>
    <w:rsid w:val="4C4F7E55"/>
    <w:rsid w:val="4C5371EB"/>
    <w:rsid w:val="4C6C7FED"/>
    <w:rsid w:val="4C7C3215"/>
    <w:rsid w:val="4C7C4B3F"/>
    <w:rsid w:val="4C7F4676"/>
    <w:rsid w:val="4C8D29F6"/>
    <w:rsid w:val="4C8F692F"/>
    <w:rsid w:val="4C914E84"/>
    <w:rsid w:val="4C9F3EE0"/>
    <w:rsid w:val="4CA22B14"/>
    <w:rsid w:val="4CA32C53"/>
    <w:rsid w:val="4CA427E2"/>
    <w:rsid w:val="4CA74142"/>
    <w:rsid w:val="4CAC2E22"/>
    <w:rsid w:val="4CB45A78"/>
    <w:rsid w:val="4CC04F6C"/>
    <w:rsid w:val="4CD14399"/>
    <w:rsid w:val="4CD352F1"/>
    <w:rsid w:val="4CD87E60"/>
    <w:rsid w:val="4CE546B8"/>
    <w:rsid w:val="4CF16B1C"/>
    <w:rsid w:val="4CF850FE"/>
    <w:rsid w:val="4CFA629B"/>
    <w:rsid w:val="4D040FC5"/>
    <w:rsid w:val="4D042F9B"/>
    <w:rsid w:val="4D0777B2"/>
    <w:rsid w:val="4D087687"/>
    <w:rsid w:val="4D0E20DB"/>
    <w:rsid w:val="4D155003"/>
    <w:rsid w:val="4D3147E2"/>
    <w:rsid w:val="4D444748"/>
    <w:rsid w:val="4D482983"/>
    <w:rsid w:val="4D4979BC"/>
    <w:rsid w:val="4D5C04CC"/>
    <w:rsid w:val="4D6660F5"/>
    <w:rsid w:val="4D6E1411"/>
    <w:rsid w:val="4D725CD6"/>
    <w:rsid w:val="4D7C1930"/>
    <w:rsid w:val="4D7E7956"/>
    <w:rsid w:val="4D8D6B91"/>
    <w:rsid w:val="4D96546B"/>
    <w:rsid w:val="4D9C04A0"/>
    <w:rsid w:val="4D9C34DE"/>
    <w:rsid w:val="4D9D2D07"/>
    <w:rsid w:val="4DA00253"/>
    <w:rsid w:val="4DA5631F"/>
    <w:rsid w:val="4DAB32B7"/>
    <w:rsid w:val="4DBD3978"/>
    <w:rsid w:val="4DC510E6"/>
    <w:rsid w:val="4DC661B1"/>
    <w:rsid w:val="4DC861B8"/>
    <w:rsid w:val="4DCA0B98"/>
    <w:rsid w:val="4DCF6F44"/>
    <w:rsid w:val="4DD21542"/>
    <w:rsid w:val="4DDB27D6"/>
    <w:rsid w:val="4DE1006A"/>
    <w:rsid w:val="4DE13D75"/>
    <w:rsid w:val="4DE32697"/>
    <w:rsid w:val="4DE83A45"/>
    <w:rsid w:val="4DF40ECB"/>
    <w:rsid w:val="4DFF5C78"/>
    <w:rsid w:val="4E0A0123"/>
    <w:rsid w:val="4E0B6D39"/>
    <w:rsid w:val="4E0D5A8B"/>
    <w:rsid w:val="4E1837BE"/>
    <w:rsid w:val="4E1C524D"/>
    <w:rsid w:val="4E235A98"/>
    <w:rsid w:val="4E2449F3"/>
    <w:rsid w:val="4E3B79D2"/>
    <w:rsid w:val="4E4306CD"/>
    <w:rsid w:val="4E4D2CB4"/>
    <w:rsid w:val="4E55528C"/>
    <w:rsid w:val="4E5970F3"/>
    <w:rsid w:val="4E5D66F6"/>
    <w:rsid w:val="4E6041A7"/>
    <w:rsid w:val="4E6F6A85"/>
    <w:rsid w:val="4E723114"/>
    <w:rsid w:val="4E7D6243"/>
    <w:rsid w:val="4E917D00"/>
    <w:rsid w:val="4E9A3696"/>
    <w:rsid w:val="4EB91DDF"/>
    <w:rsid w:val="4EEA1DD3"/>
    <w:rsid w:val="4EEF414D"/>
    <w:rsid w:val="4EF96BA3"/>
    <w:rsid w:val="4EFD79D9"/>
    <w:rsid w:val="4F027A99"/>
    <w:rsid w:val="4F162015"/>
    <w:rsid w:val="4F1A0ACB"/>
    <w:rsid w:val="4F204049"/>
    <w:rsid w:val="4F24055F"/>
    <w:rsid w:val="4F2A0676"/>
    <w:rsid w:val="4F2A425B"/>
    <w:rsid w:val="4F341E8D"/>
    <w:rsid w:val="4F3B2E6F"/>
    <w:rsid w:val="4F3F7532"/>
    <w:rsid w:val="4F420438"/>
    <w:rsid w:val="4F4A3730"/>
    <w:rsid w:val="4F5514FC"/>
    <w:rsid w:val="4F5D0944"/>
    <w:rsid w:val="4F65649A"/>
    <w:rsid w:val="4F6648BC"/>
    <w:rsid w:val="4F6C5A4F"/>
    <w:rsid w:val="4F844A07"/>
    <w:rsid w:val="4F951123"/>
    <w:rsid w:val="4F952BD3"/>
    <w:rsid w:val="4F972DEC"/>
    <w:rsid w:val="4FA427D4"/>
    <w:rsid w:val="4FA750F7"/>
    <w:rsid w:val="4FA92810"/>
    <w:rsid w:val="4FB21186"/>
    <w:rsid w:val="4FC95EEA"/>
    <w:rsid w:val="4FD30393"/>
    <w:rsid w:val="4FD404A5"/>
    <w:rsid w:val="4FDE3A32"/>
    <w:rsid w:val="4FE81793"/>
    <w:rsid w:val="4FED09AA"/>
    <w:rsid w:val="4FF748ED"/>
    <w:rsid w:val="500D4BD3"/>
    <w:rsid w:val="501D259D"/>
    <w:rsid w:val="50245D06"/>
    <w:rsid w:val="50264FB4"/>
    <w:rsid w:val="502F2DB4"/>
    <w:rsid w:val="503C5D76"/>
    <w:rsid w:val="504C5F13"/>
    <w:rsid w:val="50595E2F"/>
    <w:rsid w:val="50615934"/>
    <w:rsid w:val="506B327B"/>
    <w:rsid w:val="506B501E"/>
    <w:rsid w:val="506E4368"/>
    <w:rsid w:val="50783626"/>
    <w:rsid w:val="508B1100"/>
    <w:rsid w:val="508D3F14"/>
    <w:rsid w:val="508F4E62"/>
    <w:rsid w:val="50912808"/>
    <w:rsid w:val="509D7BAF"/>
    <w:rsid w:val="50AD1C49"/>
    <w:rsid w:val="50B1419D"/>
    <w:rsid w:val="50B30AD3"/>
    <w:rsid w:val="50BB1D68"/>
    <w:rsid w:val="50C61318"/>
    <w:rsid w:val="50CB1B67"/>
    <w:rsid w:val="50D17AD9"/>
    <w:rsid w:val="50DB6401"/>
    <w:rsid w:val="50EA31B9"/>
    <w:rsid w:val="50F51F0B"/>
    <w:rsid w:val="50F776A1"/>
    <w:rsid w:val="50FF58A7"/>
    <w:rsid w:val="5104216A"/>
    <w:rsid w:val="51082594"/>
    <w:rsid w:val="510A7B64"/>
    <w:rsid w:val="51137462"/>
    <w:rsid w:val="5127571B"/>
    <w:rsid w:val="5136563F"/>
    <w:rsid w:val="5137744F"/>
    <w:rsid w:val="514674A6"/>
    <w:rsid w:val="514F5930"/>
    <w:rsid w:val="515137D7"/>
    <w:rsid w:val="515B24EA"/>
    <w:rsid w:val="516135F1"/>
    <w:rsid w:val="5162393D"/>
    <w:rsid w:val="51686E71"/>
    <w:rsid w:val="516972ED"/>
    <w:rsid w:val="516F455E"/>
    <w:rsid w:val="51771057"/>
    <w:rsid w:val="517C237A"/>
    <w:rsid w:val="51900E37"/>
    <w:rsid w:val="51907600"/>
    <w:rsid w:val="519E2146"/>
    <w:rsid w:val="51A33DBA"/>
    <w:rsid w:val="51A50B97"/>
    <w:rsid w:val="51BC6889"/>
    <w:rsid w:val="51C32846"/>
    <w:rsid w:val="51C40F0C"/>
    <w:rsid w:val="51D31D07"/>
    <w:rsid w:val="51E04880"/>
    <w:rsid w:val="51EB3442"/>
    <w:rsid w:val="51F249AE"/>
    <w:rsid w:val="51F74CE6"/>
    <w:rsid w:val="5204504B"/>
    <w:rsid w:val="5205442A"/>
    <w:rsid w:val="52082521"/>
    <w:rsid w:val="520A1292"/>
    <w:rsid w:val="520A1D60"/>
    <w:rsid w:val="52181CEE"/>
    <w:rsid w:val="521937E4"/>
    <w:rsid w:val="52197A43"/>
    <w:rsid w:val="52235664"/>
    <w:rsid w:val="5228369D"/>
    <w:rsid w:val="52293539"/>
    <w:rsid w:val="5235174D"/>
    <w:rsid w:val="524639AE"/>
    <w:rsid w:val="524C759D"/>
    <w:rsid w:val="5254043B"/>
    <w:rsid w:val="52642FD5"/>
    <w:rsid w:val="526F28A1"/>
    <w:rsid w:val="5277486D"/>
    <w:rsid w:val="52832FB6"/>
    <w:rsid w:val="5286237D"/>
    <w:rsid w:val="52891DDB"/>
    <w:rsid w:val="52923572"/>
    <w:rsid w:val="52A104AA"/>
    <w:rsid w:val="52A2254F"/>
    <w:rsid w:val="52A7740B"/>
    <w:rsid w:val="52BB01CA"/>
    <w:rsid w:val="52BC2760"/>
    <w:rsid w:val="52C6348A"/>
    <w:rsid w:val="52C64734"/>
    <w:rsid w:val="52CD0297"/>
    <w:rsid w:val="52CE77C7"/>
    <w:rsid w:val="52D16EF9"/>
    <w:rsid w:val="52D17E21"/>
    <w:rsid w:val="52DB1728"/>
    <w:rsid w:val="52F2514E"/>
    <w:rsid w:val="52F7426B"/>
    <w:rsid w:val="52FA667F"/>
    <w:rsid w:val="53051B6F"/>
    <w:rsid w:val="531F42DD"/>
    <w:rsid w:val="5332762A"/>
    <w:rsid w:val="53394B39"/>
    <w:rsid w:val="53464ECB"/>
    <w:rsid w:val="534739D1"/>
    <w:rsid w:val="534B41D8"/>
    <w:rsid w:val="535B39B4"/>
    <w:rsid w:val="535C69C9"/>
    <w:rsid w:val="53762082"/>
    <w:rsid w:val="538D525F"/>
    <w:rsid w:val="53932DC0"/>
    <w:rsid w:val="53991498"/>
    <w:rsid w:val="539C03FF"/>
    <w:rsid w:val="539D6E7D"/>
    <w:rsid w:val="539E780E"/>
    <w:rsid w:val="53A374F9"/>
    <w:rsid w:val="53AD6B19"/>
    <w:rsid w:val="53B37DFC"/>
    <w:rsid w:val="53B84F29"/>
    <w:rsid w:val="53B87CF8"/>
    <w:rsid w:val="53B900B8"/>
    <w:rsid w:val="53BA76F6"/>
    <w:rsid w:val="53BC7844"/>
    <w:rsid w:val="53C15957"/>
    <w:rsid w:val="53C522BE"/>
    <w:rsid w:val="53C927DC"/>
    <w:rsid w:val="53E3689F"/>
    <w:rsid w:val="53FA7E33"/>
    <w:rsid w:val="540B31F1"/>
    <w:rsid w:val="540C1F8E"/>
    <w:rsid w:val="542C6465"/>
    <w:rsid w:val="54334998"/>
    <w:rsid w:val="543370CA"/>
    <w:rsid w:val="54385517"/>
    <w:rsid w:val="5439348F"/>
    <w:rsid w:val="544B058B"/>
    <w:rsid w:val="544F3CD3"/>
    <w:rsid w:val="54511B09"/>
    <w:rsid w:val="54533F53"/>
    <w:rsid w:val="54545FAB"/>
    <w:rsid w:val="546D6538"/>
    <w:rsid w:val="54793AAB"/>
    <w:rsid w:val="547B748D"/>
    <w:rsid w:val="5482176F"/>
    <w:rsid w:val="54840003"/>
    <w:rsid w:val="548A49F3"/>
    <w:rsid w:val="548E5721"/>
    <w:rsid w:val="54A8125D"/>
    <w:rsid w:val="54C224FC"/>
    <w:rsid w:val="54D64F92"/>
    <w:rsid w:val="54DE2C08"/>
    <w:rsid w:val="54E73762"/>
    <w:rsid w:val="54E810EF"/>
    <w:rsid w:val="54E922E3"/>
    <w:rsid w:val="54F86102"/>
    <w:rsid w:val="54FD16E2"/>
    <w:rsid w:val="54FF3D74"/>
    <w:rsid w:val="551113A8"/>
    <w:rsid w:val="551A7A6B"/>
    <w:rsid w:val="552321FC"/>
    <w:rsid w:val="552E0960"/>
    <w:rsid w:val="55340734"/>
    <w:rsid w:val="55413D51"/>
    <w:rsid w:val="55535421"/>
    <w:rsid w:val="55554CCD"/>
    <w:rsid w:val="555704B7"/>
    <w:rsid w:val="557F52CC"/>
    <w:rsid w:val="55827048"/>
    <w:rsid w:val="55944F5A"/>
    <w:rsid w:val="55A100C4"/>
    <w:rsid w:val="55A76363"/>
    <w:rsid w:val="55A80385"/>
    <w:rsid w:val="55B73C50"/>
    <w:rsid w:val="55BD4BDF"/>
    <w:rsid w:val="55C53B1B"/>
    <w:rsid w:val="55C71179"/>
    <w:rsid w:val="55D83FA1"/>
    <w:rsid w:val="55DE2007"/>
    <w:rsid w:val="55DF3885"/>
    <w:rsid w:val="55FA2714"/>
    <w:rsid w:val="560C7F38"/>
    <w:rsid w:val="56147C31"/>
    <w:rsid w:val="56185AF0"/>
    <w:rsid w:val="56197CB5"/>
    <w:rsid w:val="561C5755"/>
    <w:rsid w:val="561D27B8"/>
    <w:rsid w:val="561E629E"/>
    <w:rsid w:val="56242828"/>
    <w:rsid w:val="563077DE"/>
    <w:rsid w:val="56326B7D"/>
    <w:rsid w:val="5638743F"/>
    <w:rsid w:val="563F3662"/>
    <w:rsid w:val="56403BE2"/>
    <w:rsid w:val="566C2E5A"/>
    <w:rsid w:val="566E65D3"/>
    <w:rsid w:val="56784904"/>
    <w:rsid w:val="568119B2"/>
    <w:rsid w:val="5687013C"/>
    <w:rsid w:val="568809FC"/>
    <w:rsid w:val="568B0BB4"/>
    <w:rsid w:val="56901692"/>
    <w:rsid w:val="569770CD"/>
    <w:rsid w:val="56AA1527"/>
    <w:rsid w:val="56AC5981"/>
    <w:rsid w:val="56AD0A80"/>
    <w:rsid w:val="56AD3D14"/>
    <w:rsid w:val="56B45EDC"/>
    <w:rsid w:val="56C74466"/>
    <w:rsid w:val="56C82D73"/>
    <w:rsid w:val="56CC154D"/>
    <w:rsid w:val="56CD6AB0"/>
    <w:rsid w:val="56D01AB4"/>
    <w:rsid w:val="56D12B94"/>
    <w:rsid w:val="56D43C0F"/>
    <w:rsid w:val="56D847D4"/>
    <w:rsid w:val="56E07392"/>
    <w:rsid w:val="56E513A7"/>
    <w:rsid w:val="56EA1CC0"/>
    <w:rsid w:val="56F631B3"/>
    <w:rsid w:val="56FB3B52"/>
    <w:rsid w:val="56FD0168"/>
    <w:rsid w:val="56FE02B6"/>
    <w:rsid w:val="571C23BF"/>
    <w:rsid w:val="572C243F"/>
    <w:rsid w:val="572C79E3"/>
    <w:rsid w:val="572E0D6B"/>
    <w:rsid w:val="573A473F"/>
    <w:rsid w:val="5760578E"/>
    <w:rsid w:val="57615E42"/>
    <w:rsid w:val="57651479"/>
    <w:rsid w:val="57660841"/>
    <w:rsid w:val="57670F89"/>
    <w:rsid w:val="577403A2"/>
    <w:rsid w:val="57780BF6"/>
    <w:rsid w:val="57803DB1"/>
    <w:rsid w:val="57827172"/>
    <w:rsid w:val="57841BFD"/>
    <w:rsid w:val="57950DF4"/>
    <w:rsid w:val="57A565E1"/>
    <w:rsid w:val="57B77AAE"/>
    <w:rsid w:val="57CA0807"/>
    <w:rsid w:val="57CB71FC"/>
    <w:rsid w:val="57D02155"/>
    <w:rsid w:val="57D314A9"/>
    <w:rsid w:val="57DE01F1"/>
    <w:rsid w:val="57E46473"/>
    <w:rsid w:val="57E520EF"/>
    <w:rsid w:val="57EA5AE9"/>
    <w:rsid w:val="57EC71FA"/>
    <w:rsid w:val="57EF0E14"/>
    <w:rsid w:val="57F6276C"/>
    <w:rsid w:val="57F91245"/>
    <w:rsid w:val="57F960DC"/>
    <w:rsid w:val="57FC18C2"/>
    <w:rsid w:val="58055ABE"/>
    <w:rsid w:val="58087693"/>
    <w:rsid w:val="58087921"/>
    <w:rsid w:val="580A3703"/>
    <w:rsid w:val="581445C6"/>
    <w:rsid w:val="58146EC5"/>
    <w:rsid w:val="581F6BFF"/>
    <w:rsid w:val="582B6EDB"/>
    <w:rsid w:val="58316E06"/>
    <w:rsid w:val="5833275F"/>
    <w:rsid w:val="583D343D"/>
    <w:rsid w:val="58482218"/>
    <w:rsid w:val="584945B7"/>
    <w:rsid w:val="58497123"/>
    <w:rsid w:val="584D6FB5"/>
    <w:rsid w:val="58593527"/>
    <w:rsid w:val="586152FA"/>
    <w:rsid w:val="58644DAA"/>
    <w:rsid w:val="58654184"/>
    <w:rsid w:val="58674BA5"/>
    <w:rsid w:val="586E484C"/>
    <w:rsid w:val="586E6519"/>
    <w:rsid w:val="58717CFA"/>
    <w:rsid w:val="58742409"/>
    <w:rsid w:val="588643A1"/>
    <w:rsid w:val="588C772B"/>
    <w:rsid w:val="588E5373"/>
    <w:rsid w:val="589075F2"/>
    <w:rsid w:val="58916853"/>
    <w:rsid w:val="5898689C"/>
    <w:rsid w:val="58B867DF"/>
    <w:rsid w:val="58BE0704"/>
    <w:rsid w:val="58C516AA"/>
    <w:rsid w:val="58E02A59"/>
    <w:rsid w:val="58E6782A"/>
    <w:rsid w:val="58E71950"/>
    <w:rsid w:val="58E731AE"/>
    <w:rsid w:val="58E75445"/>
    <w:rsid w:val="58EB54CC"/>
    <w:rsid w:val="58F46229"/>
    <w:rsid w:val="58FA2510"/>
    <w:rsid w:val="590164F9"/>
    <w:rsid w:val="59034207"/>
    <w:rsid w:val="59094F43"/>
    <w:rsid w:val="590A0714"/>
    <w:rsid w:val="59110A21"/>
    <w:rsid w:val="5917246D"/>
    <w:rsid w:val="591F3497"/>
    <w:rsid w:val="59296D43"/>
    <w:rsid w:val="593061C2"/>
    <w:rsid w:val="59357860"/>
    <w:rsid w:val="59376E56"/>
    <w:rsid w:val="59422378"/>
    <w:rsid w:val="59521004"/>
    <w:rsid w:val="595346E0"/>
    <w:rsid w:val="59653C3B"/>
    <w:rsid w:val="5970731A"/>
    <w:rsid w:val="5978036E"/>
    <w:rsid w:val="59782AC1"/>
    <w:rsid w:val="597E0EC7"/>
    <w:rsid w:val="597E45F9"/>
    <w:rsid w:val="59891A15"/>
    <w:rsid w:val="59991A52"/>
    <w:rsid w:val="59996352"/>
    <w:rsid w:val="599A3EB3"/>
    <w:rsid w:val="599C67D1"/>
    <w:rsid w:val="59A56B03"/>
    <w:rsid w:val="59AD0045"/>
    <w:rsid w:val="59B76BA4"/>
    <w:rsid w:val="59C80D94"/>
    <w:rsid w:val="59D071CA"/>
    <w:rsid w:val="59D824AC"/>
    <w:rsid w:val="59D82FD2"/>
    <w:rsid w:val="59D91E11"/>
    <w:rsid w:val="59E12173"/>
    <w:rsid w:val="59E52A80"/>
    <w:rsid w:val="59E82EB6"/>
    <w:rsid w:val="59EA1C05"/>
    <w:rsid w:val="59EB652E"/>
    <w:rsid w:val="5A060C9E"/>
    <w:rsid w:val="5A0727FB"/>
    <w:rsid w:val="5A1E17D9"/>
    <w:rsid w:val="5A27419B"/>
    <w:rsid w:val="5A307081"/>
    <w:rsid w:val="5A323C17"/>
    <w:rsid w:val="5A355941"/>
    <w:rsid w:val="5A39098B"/>
    <w:rsid w:val="5A3A1569"/>
    <w:rsid w:val="5A3B5260"/>
    <w:rsid w:val="5A3D5D7B"/>
    <w:rsid w:val="5A56236E"/>
    <w:rsid w:val="5A613231"/>
    <w:rsid w:val="5A677188"/>
    <w:rsid w:val="5A7B0D05"/>
    <w:rsid w:val="5A885CBE"/>
    <w:rsid w:val="5A9A768A"/>
    <w:rsid w:val="5AA060B2"/>
    <w:rsid w:val="5AA274C3"/>
    <w:rsid w:val="5AA35D78"/>
    <w:rsid w:val="5AA656E7"/>
    <w:rsid w:val="5AA87A50"/>
    <w:rsid w:val="5AB3069D"/>
    <w:rsid w:val="5AB43927"/>
    <w:rsid w:val="5ABD5AB9"/>
    <w:rsid w:val="5AC40F83"/>
    <w:rsid w:val="5AD00F92"/>
    <w:rsid w:val="5AD3230A"/>
    <w:rsid w:val="5AD616F2"/>
    <w:rsid w:val="5AD72F69"/>
    <w:rsid w:val="5AD821E5"/>
    <w:rsid w:val="5ADC5A0E"/>
    <w:rsid w:val="5AF02704"/>
    <w:rsid w:val="5AF23FDF"/>
    <w:rsid w:val="5AF43538"/>
    <w:rsid w:val="5B081761"/>
    <w:rsid w:val="5B0D01C3"/>
    <w:rsid w:val="5B0D66A7"/>
    <w:rsid w:val="5B193172"/>
    <w:rsid w:val="5B3566CA"/>
    <w:rsid w:val="5B3A0334"/>
    <w:rsid w:val="5B3C0E53"/>
    <w:rsid w:val="5B40226F"/>
    <w:rsid w:val="5B577CE2"/>
    <w:rsid w:val="5B581AB8"/>
    <w:rsid w:val="5B6759E6"/>
    <w:rsid w:val="5B7568F0"/>
    <w:rsid w:val="5B7B7943"/>
    <w:rsid w:val="5B911B79"/>
    <w:rsid w:val="5B9C629C"/>
    <w:rsid w:val="5B9F2C10"/>
    <w:rsid w:val="5BA14299"/>
    <w:rsid w:val="5BA30770"/>
    <w:rsid w:val="5BAC43D5"/>
    <w:rsid w:val="5BB03439"/>
    <w:rsid w:val="5BB71A40"/>
    <w:rsid w:val="5BB84D1F"/>
    <w:rsid w:val="5BBE1CED"/>
    <w:rsid w:val="5BC02495"/>
    <w:rsid w:val="5BD43A29"/>
    <w:rsid w:val="5BD43F60"/>
    <w:rsid w:val="5BEA0F1E"/>
    <w:rsid w:val="5BEF342A"/>
    <w:rsid w:val="5BFA22C5"/>
    <w:rsid w:val="5C0A467C"/>
    <w:rsid w:val="5C0C37C5"/>
    <w:rsid w:val="5C1948BC"/>
    <w:rsid w:val="5C2E3334"/>
    <w:rsid w:val="5C2F126B"/>
    <w:rsid w:val="5C5D6088"/>
    <w:rsid w:val="5C646760"/>
    <w:rsid w:val="5C67780E"/>
    <w:rsid w:val="5C7217D5"/>
    <w:rsid w:val="5C733B87"/>
    <w:rsid w:val="5C7B259A"/>
    <w:rsid w:val="5C8E51BA"/>
    <w:rsid w:val="5C926F9D"/>
    <w:rsid w:val="5C934DF6"/>
    <w:rsid w:val="5C9D00A7"/>
    <w:rsid w:val="5CAA4743"/>
    <w:rsid w:val="5CB805BC"/>
    <w:rsid w:val="5CB84C5A"/>
    <w:rsid w:val="5CBB79F9"/>
    <w:rsid w:val="5CBD6293"/>
    <w:rsid w:val="5CD01E59"/>
    <w:rsid w:val="5CEA18C0"/>
    <w:rsid w:val="5CEC149F"/>
    <w:rsid w:val="5D024D8E"/>
    <w:rsid w:val="5D064C41"/>
    <w:rsid w:val="5D1830F6"/>
    <w:rsid w:val="5D1A4195"/>
    <w:rsid w:val="5D1C6A8B"/>
    <w:rsid w:val="5D1E4AF5"/>
    <w:rsid w:val="5D204FB1"/>
    <w:rsid w:val="5D29135D"/>
    <w:rsid w:val="5D2C054B"/>
    <w:rsid w:val="5D2C3B8A"/>
    <w:rsid w:val="5D504800"/>
    <w:rsid w:val="5D546C7F"/>
    <w:rsid w:val="5D5506BE"/>
    <w:rsid w:val="5D58477A"/>
    <w:rsid w:val="5D5B0B58"/>
    <w:rsid w:val="5D5B3B62"/>
    <w:rsid w:val="5D5B7366"/>
    <w:rsid w:val="5D684A73"/>
    <w:rsid w:val="5D6C1B12"/>
    <w:rsid w:val="5D7B6252"/>
    <w:rsid w:val="5D8638C6"/>
    <w:rsid w:val="5D895976"/>
    <w:rsid w:val="5D995404"/>
    <w:rsid w:val="5DA07D6D"/>
    <w:rsid w:val="5DA1727D"/>
    <w:rsid w:val="5DA66E71"/>
    <w:rsid w:val="5DA73657"/>
    <w:rsid w:val="5DC64E1C"/>
    <w:rsid w:val="5DC77E4C"/>
    <w:rsid w:val="5DDD4962"/>
    <w:rsid w:val="5DE15A09"/>
    <w:rsid w:val="5DE37041"/>
    <w:rsid w:val="5DE5258D"/>
    <w:rsid w:val="5DFD3763"/>
    <w:rsid w:val="5E052A0A"/>
    <w:rsid w:val="5E1B07B2"/>
    <w:rsid w:val="5E1F1DB8"/>
    <w:rsid w:val="5E35451B"/>
    <w:rsid w:val="5E355E00"/>
    <w:rsid w:val="5E412CF2"/>
    <w:rsid w:val="5E424582"/>
    <w:rsid w:val="5E476938"/>
    <w:rsid w:val="5E5072EE"/>
    <w:rsid w:val="5E580E44"/>
    <w:rsid w:val="5E5973B2"/>
    <w:rsid w:val="5E5A7692"/>
    <w:rsid w:val="5E630200"/>
    <w:rsid w:val="5E6B7236"/>
    <w:rsid w:val="5E6C33FB"/>
    <w:rsid w:val="5E6D1EC6"/>
    <w:rsid w:val="5E6D21B0"/>
    <w:rsid w:val="5E72530C"/>
    <w:rsid w:val="5E786A8F"/>
    <w:rsid w:val="5E7D162A"/>
    <w:rsid w:val="5E7F21CB"/>
    <w:rsid w:val="5E962801"/>
    <w:rsid w:val="5EA44AEB"/>
    <w:rsid w:val="5EBA7481"/>
    <w:rsid w:val="5EC16D10"/>
    <w:rsid w:val="5EC21C42"/>
    <w:rsid w:val="5ECC360B"/>
    <w:rsid w:val="5ECF6417"/>
    <w:rsid w:val="5EE217F3"/>
    <w:rsid w:val="5EE64C55"/>
    <w:rsid w:val="5EE85353"/>
    <w:rsid w:val="5EEA33CF"/>
    <w:rsid w:val="5EF0762C"/>
    <w:rsid w:val="5EFD4A97"/>
    <w:rsid w:val="5F037EDB"/>
    <w:rsid w:val="5F064511"/>
    <w:rsid w:val="5F096A4A"/>
    <w:rsid w:val="5F191169"/>
    <w:rsid w:val="5F233DC7"/>
    <w:rsid w:val="5F2D7D63"/>
    <w:rsid w:val="5F355699"/>
    <w:rsid w:val="5F441A07"/>
    <w:rsid w:val="5F533AD3"/>
    <w:rsid w:val="5F6613D3"/>
    <w:rsid w:val="5F722D2B"/>
    <w:rsid w:val="5F767EC0"/>
    <w:rsid w:val="5F7709E3"/>
    <w:rsid w:val="5F7B1BC4"/>
    <w:rsid w:val="5F7B38BE"/>
    <w:rsid w:val="5F872565"/>
    <w:rsid w:val="5F893ADC"/>
    <w:rsid w:val="5F990503"/>
    <w:rsid w:val="5F9F622D"/>
    <w:rsid w:val="5FA53A9C"/>
    <w:rsid w:val="5FAB3790"/>
    <w:rsid w:val="5FAE0C48"/>
    <w:rsid w:val="5FBC73E7"/>
    <w:rsid w:val="5FBE3CB4"/>
    <w:rsid w:val="5FBE70A5"/>
    <w:rsid w:val="5FCE6400"/>
    <w:rsid w:val="5FD167F9"/>
    <w:rsid w:val="5FD50DDC"/>
    <w:rsid w:val="5FD720BF"/>
    <w:rsid w:val="5FD932FA"/>
    <w:rsid w:val="5FDA3586"/>
    <w:rsid w:val="5FDC5BAA"/>
    <w:rsid w:val="5FE14D9E"/>
    <w:rsid w:val="5FE820F0"/>
    <w:rsid w:val="5FEA4D06"/>
    <w:rsid w:val="5FF61C46"/>
    <w:rsid w:val="5FFA2A11"/>
    <w:rsid w:val="5FFA4AD0"/>
    <w:rsid w:val="600370D1"/>
    <w:rsid w:val="60096CD6"/>
    <w:rsid w:val="600A5B99"/>
    <w:rsid w:val="600B5A7A"/>
    <w:rsid w:val="60126EDA"/>
    <w:rsid w:val="6019092F"/>
    <w:rsid w:val="6034142C"/>
    <w:rsid w:val="604166E4"/>
    <w:rsid w:val="6045050D"/>
    <w:rsid w:val="60537901"/>
    <w:rsid w:val="60541DF7"/>
    <w:rsid w:val="60604368"/>
    <w:rsid w:val="60672584"/>
    <w:rsid w:val="606C778C"/>
    <w:rsid w:val="606D193F"/>
    <w:rsid w:val="60842551"/>
    <w:rsid w:val="6095372D"/>
    <w:rsid w:val="60A51789"/>
    <w:rsid w:val="60B10877"/>
    <w:rsid w:val="60C23CE9"/>
    <w:rsid w:val="60CA32DF"/>
    <w:rsid w:val="60D36581"/>
    <w:rsid w:val="60D42AF6"/>
    <w:rsid w:val="60DC1409"/>
    <w:rsid w:val="60DE6593"/>
    <w:rsid w:val="60E14181"/>
    <w:rsid w:val="60E4423D"/>
    <w:rsid w:val="60FA1A80"/>
    <w:rsid w:val="610457D9"/>
    <w:rsid w:val="61051DD4"/>
    <w:rsid w:val="610D615B"/>
    <w:rsid w:val="61141273"/>
    <w:rsid w:val="61181936"/>
    <w:rsid w:val="611A34B2"/>
    <w:rsid w:val="612465A2"/>
    <w:rsid w:val="6130501D"/>
    <w:rsid w:val="613C690F"/>
    <w:rsid w:val="614422B2"/>
    <w:rsid w:val="614C7560"/>
    <w:rsid w:val="614E2B94"/>
    <w:rsid w:val="61524925"/>
    <w:rsid w:val="615E0890"/>
    <w:rsid w:val="615E196F"/>
    <w:rsid w:val="616401E3"/>
    <w:rsid w:val="61690548"/>
    <w:rsid w:val="616B3FF1"/>
    <w:rsid w:val="616C5AC8"/>
    <w:rsid w:val="616E0C6E"/>
    <w:rsid w:val="616F6C62"/>
    <w:rsid w:val="61787E78"/>
    <w:rsid w:val="618757DC"/>
    <w:rsid w:val="618768C2"/>
    <w:rsid w:val="61883E8B"/>
    <w:rsid w:val="619D2559"/>
    <w:rsid w:val="61A13CED"/>
    <w:rsid w:val="61AC5AEA"/>
    <w:rsid w:val="61C126B7"/>
    <w:rsid w:val="61D81E8A"/>
    <w:rsid w:val="61EA71B4"/>
    <w:rsid w:val="61EB75DC"/>
    <w:rsid w:val="61F9243C"/>
    <w:rsid w:val="61FE62A9"/>
    <w:rsid w:val="62087861"/>
    <w:rsid w:val="621A6147"/>
    <w:rsid w:val="621C6203"/>
    <w:rsid w:val="622706B4"/>
    <w:rsid w:val="6229611E"/>
    <w:rsid w:val="622B7F24"/>
    <w:rsid w:val="622C526E"/>
    <w:rsid w:val="622F66DA"/>
    <w:rsid w:val="62302E54"/>
    <w:rsid w:val="624005F5"/>
    <w:rsid w:val="624D4D40"/>
    <w:rsid w:val="62511B2A"/>
    <w:rsid w:val="62515A7E"/>
    <w:rsid w:val="62554D84"/>
    <w:rsid w:val="6256495A"/>
    <w:rsid w:val="625654C8"/>
    <w:rsid w:val="62610AEB"/>
    <w:rsid w:val="62680C6E"/>
    <w:rsid w:val="626C474C"/>
    <w:rsid w:val="62813407"/>
    <w:rsid w:val="62884DE7"/>
    <w:rsid w:val="62905D1B"/>
    <w:rsid w:val="629C1002"/>
    <w:rsid w:val="629C2358"/>
    <w:rsid w:val="629F6931"/>
    <w:rsid w:val="62B361A7"/>
    <w:rsid w:val="62B84947"/>
    <w:rsid w:val="62BC49F5"/>
    <w:rsid w:val="62BE2DF9"/>
    <w:rsid w:val="62C07DB9"/>
    <w:rsid w:val="62D61404"/>
    <w:rsid w:val="62E9067D"/>
    <w:rsid w:val="62EC51C0"/>
    <w:rsid w:val="62EE593C"/>
    <w:rsid w:val="62FD23D3"/>
    <w:rsid w:val="63006884"/>
    <w:rsid w:val="6308767A"/>
    <w:rsid w:val="63100AF2"/>
    <w:rsid w:val="631211C2"/>
    <w:rsid w:val="63165163"/>
    <w:rsid w:val="632378EE"/>
    <w:rsid w:val="63282511"/>
    <w:rsid w:val="63367B7B"/>
    <w:rsid w:val="63423A8A"/>
    <w:rsid w:val="634878F2"/>
    <w:rsid w:val="634B7B06"/>
    <w:rsid w:val="634C73CD"/>
    <w:rsid w:val="63693166"/>
    <w:rsid w:val="63702DE6"/>
    <w:rsid w:val="63703DEF"/>
    <w:rsid w:val="6376773D"/>
    <w:rsid w:val="637F7214"/>
    <w:rsid w:val="638367B4"/>
    <w:rsid w:val="639066F0"/>
    <w:rsid w:val="63913E7D"/>
    <w:rsid w:val="639267E2"/>
    <w:rsid w:val="639543E0"/>
    <w:rsid w:val="63997A39"/>
    <w:rsid w:val="63AE6BDD"/>
    <w:rsid w:val="63B47730"/>
    <w:rsid w:val="63C126F3"/>
    <w:rsid w:val="63C20D5A"/>
    <w:rsid w:val="63C47EB9"/>
    <w:rsid w:val="63C661DE"/>
    <w:rsid w:val="63C83001"/>
    <w:rsid w:val="63CD72F7"/>
    <w:rsid w:val="63E02FDC"/>
    <w:rsid w:val="63E631C9"/>
    <w:rsid w:val="63E726EF"/>
    <w:rsid w:val="63F31952"/>
    <w:rsid w:val="63F840BD"/>
    <w:rsid w:val="63FA0E1D"/>
    <w:rsid w:val="640042D0"/>
    <w:rsid w:val="64163FDA"/>
    <w:rsid w:val="641B77B9"/>
    <w:rsid w:val="641D2B1F"/>
    <w:rsid w:val="641F2666"/>
    <w:rsid w:val="64204FF2"/>
    <w:rsid w:val="64235AE4"/>
    <w:rsid w:val="642C5DA7"/>
    <w:rsid w:val="644B37CE"/>
    <w:rsid w:val="64562C69"/>
    <w:rsid w:val="645805F3"/>
    <w:rsid w:val="645A7E24"/>
    <w:rsid w:val="64655D3E"/>
    <w:rsid w:val="64673BFF"/>
    <w:rsid w:val="646838BC"/>
    <w:rsid w:val="646910F0"/>
    <w:rsid w:val="64691F69"/>
    <w:rsid w:val="64715EAB"/>
    <w:rsid w:val="64871BB8"/>
    <w:rsid w:val="64934F32"/>
    <w:rsid w:val="64A13845"/>
    <w:rsid w:val="64A14F34"/>
    <w:rsid w:val="64AC427C"/>
    <w:rsid w:val="64B343E0"/>
    <w:rsid w:val="64BD48F5"/>
    <w:rsid w:val="64D971DB"/>
    <w:rsid w:val="64E328A3"/>
    <w:rsid w:val="64F509EB"/>
    <w:rsid w:val="64F7466A"/>
    <w:rsid w:val="64FB5439"/>
    <w:rsid w:val="64FE4117"/>
    <w:rsid w:val="65113777"/>
    <w:rsid w:val="651877BD"/>
    <w:rsid w:val="651C614D"/>
    <w:rsid w:val="65220909"/>
    <w:rsid w:val="652655EA"/>
    <w:rsid w:val="652E3401"/>
    <w:rsid w:val="65383432"/>
    <w:rsid w:val="654305B5"/>
    <w:rsid w:val="654B498D"/>
    <w:rsid w:val="655056DF"/>
    <w:rsid w:val="65516E5B"/>
    <w:rsid w:val="655B6424"/>
    <w:rsid w:val="655F7FA8"/>
    <w:rsid w:val="656A5A8A"/>
    <w:rsid w:val="656C277A"/>
    <w:rsid w:val="656D6B4D"/>
    <w:rsid w:val="657802F3"/>
    <w:rsid w:val="65791BA7"/>
    <w:rsid w:val="6584172D"/>
    <w:rsid w:val="65880FFC"/>
    <w:rsid w:val="65984CD5"/>
    <w:rsid w:val="65AE715E"/>
    <w:rsid w:val="65B33F1D"/>
    <w:rsid w:val="65D045AC"/>
    <w:rsid w:val="65D14C95"/>
    <w:rsid w:val="65EB6B38"/>
    <w:rsid w:val="65F03CB6"/>
    <w:rsid w:val="65F523B7"/>
    <w:rsid w:val="65F64947"/>
    <w:rsid w:val="66015F28"/>
    <w:rsid w:val="660872B3"/>
    <w:rsid w:val="660909A1"/>
    <w:rsid w:val="660D603A"/>
    <w:rsid w:val="661C33FB"/>
    <w:rsid w:val="662E1F5D"/>
    <w:rsid w:val="662E4E39"/>
    <w:rsid w:val="663E666C"/>
    <w:rsid w:val="664076E5"/>
    <w:rsid w:val="665B4413"/>
    <w:rsid w:val="666151BA"/>
    <w:rsid w:val="66647CA9"/>
    <w:rsid w:val="66670C81"/>
    <w:rsid w:val="6678501E"/>
    <w:rsid w:val="66840941"/>
    <w:rsid w:val="66A67338"/>
    <w:rsid w:val="66B73422"/>
    <w:rsid w:val="66C02628"/>
    <w:rsid w:val="66C75877"/>
    <w:rsid w:val="66C9345E"/>
    <w:rsid w:val="66CD2E6F"/>
    <w:rsid w:val="66D12F9D"/>
    <w:rsid w:val="66D20B30"/>
    <w:rsid w:val="66DE6BAE"/>
    <w:rsid w:val="66E347CE"/>
    <w:rsid w:val="66ED5FE3"/>
    <w:rsid w:val="66EF0758"/>
    <w:rsid w:val="66F02738"/>
    <w:rsid w:val="66F64AE8"/>
    <w:rsid w:val="66FE68A9"/>
    <w:rsid w:val="66FF3103"/>
    <w:rsid w:val="67085360"/>
    <w:rsid w:val="670B5581"/>
    <w:rsid w:val="670D2ADF"/>
    <w:rsid w:val="670F0A94"/>
    <w:rsid w:val="671B6F73"/>
    <w:rsid w:val="67285A32"/>
    <w:rsid w:val="672B2B99"/>
    <w:rsid w:val="674014F3"/>
    <w:rsid w:val="674F200C"/>
    <w:rsid w:val="6755314C"/>
    <w:rsid w:val="67573D71"/>
    <w:rsid w:val="676D44CC"/>
    <w:rsid w:val="67760D35"/>
    <w:rsid w:val="67791F73"/>
    <w:rsid w:val="67835B62"/>
    <w:rsid w:val="678413E9"/>
    <w:rsid w:val="678F3BC0"/>
    <w:rsid w:val="679204F0"/>
    <w:rsid w:val="67AA2C66"/>
    <w:rsid w:val="67AC100D"/>
    <w:rsid w:val="67B21EAA"/>
    <w:rsid w:val="67B717D1"/>
    <w:rsid w:val="67BC634F"/>
    <w:rsid w:val="67BD21DB"/>
    <w:rsid w:val="67C75D33"/>
    <w:rsid w:val="67CC0BD2"/>
    <w:rsid w:val="67E54896"/>
    <w:rsid w:val="67EF77D4"/>
    <w:rsid w:val="67F71DAA"/>
    <w:rsid w:val="67F81BF4"/>
    <w:rsid w:val="67FB0EA4"/>
    <w:rsid w:val="6810190A"/>
    <w:rsid w:val="681553CF"/>
    <w:rsid w:val="68181DEA"/>
    <w:rsid w:val="682108A2"/>
    <w:rsid w:val="682A23F9"/>
    <w:rsid w:val="68326DD5"/>
    <w:rsid w:val="683873A3"/>
    <w:rsid w:val="68426C18"/>
    <w:rsid w:val="6846796D"/>
    <w:rsid w:val="68530BE4"/>
    <w:rsid w:val="686B70C1"/>
    <w:rsid w:val="68745CB9"/>
    <w:rsid w:val="68790239"/>
    <w:rsid w:val="687F3CAF"/>
    <w:rsid w:val="68863282"/>
    <w:rsid w:val="68907A90"/>
    <w:rsid w:val="689676D8"/>
    <w:rsid w:val="68A11B62"/>
    <w:rsid w:val="68AB454B"/>
    <w:rsid w:val="68B05760"/>
    <w:rsid w:val="68BC017A"/>
    <w:rsid w:val="68C818F8"/>
    <w:rsid w:val="68CB56F6"/>
    <w:rsid w:val="68D86C51"/>
    <w:rsid w:val="68DC353E"/>
    <w:rsid w:val="68E04BC3"/>
    <w:rsid w:val="68E6068A"/>
    <w:rsid w:val="68E60FC9"/>
    <w:rsid w:val="68E61C86"/>
    <w:rsid w:val="68F359B6"/>
    <w:rsid w:val="68FA52FA"/>
    <w:rsid w:val="68FE3FC1"/>
    <w:rsid w:val="690841C1"/>
    <w:rsid w:val="6909577F"/>
    <w:rsid w:val="69096E4F"/>
    <w:rsid w:val="690A2F5B"/>
    <w:rsid w:val="690B4AAB"/>
    <w:rsid w:val="69117E85"/>
    <w:rsid w:val="691E0C46"/>
    <w:rsid w:val="69242525"/>
    <w:rsid w:val="692D58AC"/>
    <w:rsid w:val="69301202"/>
    <w:rsid w:val="69313EB9"/>
    <w:rsid w:val="693B7482"/>
    <w:rsid w:val="69430528"/>
    <w:rsid w:val="695939E2"/>
    <w:rsid w:val="69617FF7"/>
    <w:rsid w:val="696B2D7A"/>
    <w:rsid w:val="69764451"/>
    <w:rsid w:val="69781AB0"/>
    <w:rsid w:val="69816BEF"/>
    <w:rsid w:val="698B7628"/>
    <w:rsid w:val="69914D15"/>
    <w:rsid w:val="69953054"/>
    <w:rsid w:val="699D250C"/>
    <w:rsid w:val="69A738C6"/>
    <w:rsid w:val="69A91BC4"/>
    <w:rsid w:val="69DC4341"/>
    <w:rsid w:val="69DF6FA5"/>
    <w:rsid w:val="69E457D1"/>
    <w:rsid w:val="69E50ADD"/>
    <w:rsid w:val="69F7618D"/>
    <w:rsid w:val="69F845B2"/>
    <w:rsid w:val="6A054032"/>
    <w:rsid w:val="6A0549CF"/>
    <w:rsid w:val="6A1A2034"/>
    <w:rsid w:val="6A2B1115"/>
    <w:rsid w:val="6A325A14"/>
    <w:rsid w:val="6A4A0F65"/>
    <w:rsid w:val="6A526463"/>
    <w:rsid w:val="6A5C0986"/>
    <w:rsid w:val="6A5E0FB8"/>
    <w:rsid w:val="6A5E7BF2"/>
    <w:rsid w:val="6A633AB3"/>
    <w:rsid w:val="6A682457"/>
    <w:rsid w:val="6A707E41"/>
    <w:rsid w:val="6A722534"/>
    <w:rsid w:val="6A933CC3"/>
    <w:rsid w:val="6A9B5C40"/>
    <w:rsid w:val="6AA01B86"/>
    <w:rsid w:val="6AA853E3"/>
    <w:rsid w:val="6AAA5117"/>
    <w:rsid w:val="6AB043F5"/>
    <w:rsid w:val="6AB60A80"/>
    <w:rsid w:val="6AB9728F"/>
    <w:rsid w:val="6ABC5944"/>
    <w:rsid w:val="6AC21E8F"/>
    <w:rsid w:val="6AC42DE3"/>
    <w:rsid w:val="6AC951BF"/>
    <w:rsid w:val="6ACD40E1"/>
    <w:rsid w:val="6AF56333"/>
    <w:rsid w:val="6B005EDF"/>
    <w:rsid w:val="6B024212"/>
    <w:rsid w:val="6B0704AE"/>
    <w:rsid w:val="6B0F5D72"/>
    <w:rsid w:val="6B1442B5"/>
    <w:rsid w:val="6B2332A3"/>
    <w:rsid w:val="6B365F44"/>
    <w:rsid w:val="6B40518F"/>
    <w:rsid w:val="6B432B61"/>
    <w:rsid w:val="6B4C5E4A"/>
    <w:rsid w:val="6B4F3FB4"/>
    <w:rsid w:val="6B5D0190"/>
    <w:rsid w:val="6B6565F5"/>
    <w:rsid w:val="6B7C1FFC"/>
    <w:rsid w:val="6B8B6167"/>
    <w:rsid w:val="6B96131A"/>
    <w:rsid w:val="6B970486"/>
    <w:rsid w:val="6B9826B0"/>
    <w:rsid w:val="6B9A3831"/>
    <w:rsid w:val="6B9A7A83"/>
    <w:rsid w:val="6B9B2E87"/>
    <w:rsid w:val="6BAB2BA5"/>
    <w:rsid w:val="6BB4512D"/>
    <w:rsid w:val="6BB54E7F"/>
    <w:rsid w:val="6BC92393"/>
    <w:rsid w:val="6BCC6506"/>
    <w:rsid w:val="6BD75E20"/>
    <w:rsid w:val="6BEE270E"/>
    <w:rsid w:val="6BF26297"/>
    <w:rsid w:val="6BF37E76"/>
    <w:rsid w:val="6C0C55FB"/>
    <w:rsid w:val="6C0F7D43"/>
    <w:rsid w:val="6C154ACC"/>
    <w:rsid w:val="6C2A1605"/>
    <w:rsid w:val="6C2C7FD0"/>
    <w:rsid w:val="6C2E5335"/>
    <w:rsid w:val="6C2E7E5A"/>
    <w:rsid w:val="6C436D0E"/>
    <w:rsid w:val="6C5A5604"/>
    <w:rsid w:val="6C5D003A"/>
    <w:rsid w:val="6C69017C"/>
    <w:rsid w:val="6C69034B"/>
    <w:rsid w:val="6C6D002E"/>
    <w:rsid w:val="6C8B7525"/>
    <w:rsid w:val="6C9D7137"/>
    <w:rsid w:val="6CA02044"/>
    <w:rsid w:val="6CA066EC"/>
    <w:rsid w:val="6CA7525B"/>
    <w:rsid w:val="6CB97817"/>
    <w:rsid w:val="6CCC0D20"/>
    <w:rsid w:val="6CCD0913"/>
    <w:rsid w:val="6CD15A32"/>
    <w:rsid w:val="6CD32CBC"/>
    <w:rsid w:val="6CD53DE8"/>
    <w:rsid w:val="6CD5508F"/>
    <w:rsid w:val="6CD85038"/>
    <w:rsid w:val="6CEC4E16"/>
    <w:rsid w:val="6D0118BB"/>
    <w:rsid w:val="6D186B88"/>
    <w:rsid w:val="6D19528C"/>
    <w:rsid w:val="6D1C174D"/>
    <w:rsid w:val="6D1E09D4"/>
    <w:rsid w:val="6D200355"/>
    <w:rsid w:val="6D2A660D"/>
    <w:rsid w:val="6D2C6203"/>
    <w:rsid w:val="6D2D6DA6"/>
    <w:rsid w:val="6D3E003D"/>
    <w:rsid w:val="6D6C718C"/>
    <w:rsid w:val="6D6F1D7B"/>
    <w:rsid w:val="6D7A162D"/>
    <w:rsid w:val="6D7A23E6"/>
    <w:rsid w:val="6D822D7F"/>
    <w:rsid w:val="6D93379F"/>
    <w:rsid w:val="6D996DDC"/>
    <w:rsid w:val="6D9A5B70"/>
    <w:rsid w:val="6DB94FCD"/>
    <w:rsid w:val="6DBB1B78"/>
    <w:rsid w:val="6DBE3EC6"/>
    <w:rsid w:val="6DC36ACA"/>
    <w:rsid w:val="6DFD6728"/>
    <w:rsid w:val="6E01415B"/>
    <w:rsid w:val="6E131A7A"/>
    <w:rsid w:val="6E133822"/>
    <w:rsid w:val="6E156DF1"/>
    <w:rsid w:val="6E1C0F1A"/>
    <w:rsid w:val="6E2341FC"/>
    <w:rsid w:val="6E272B2C"/>
    <w:rsid w:val="6E31105C"/>
    <w:rsid w:val="6E334CE9"/>
    <w:rsid w:val="6E3B36EE"/>
    <w:rsid w:val="6E3C7CAD"/>
    <w:rsid w:val="6E3F23DB"/>
    <w:rsid w:val="6E4F22BB"/>
    <w:rsid w:val="6E51123F"/>
    <w:rsid w:val="6E667519"/>
    <w:rsid w:val="6E6B5A12"/>
    <w:rsid w:val="6E7A4F29"/>
    <w:rsid w:val="6E7B6AF6"/>
    <w:rsid w:val="6E7D7E16"/>
    <w:rsid w:val="6E8D0A8F"/>
    <w:rsid w:val="6E8D3FE6"/>
    <w:rsid w:val="6E952DF1"/>
    <w:rsid w:val="6E956759"/>
    <w:rsid w:val="6EB96AAC"/>
    <w:rsid w:val="6EBD4574"/>
    <w:rsid w:val="6EBD7F8F"/>
    <w:rsid w:val="6EC11B31"/>
    <w:rsid w:val="6EC41E6D"/>
    <w:rsid w:val="6EC84EFA"/>
    <w:rsid w:val="6EC9747D"/>
    <w:rsid w:val="6ECC29B9"/>
    <w:rsid w:val="6ED27260"/>
    <w:rsid w:val="6ED555F6"/>
    <w:rsid w:val="6EDD0259"/>
    <w:rsid w:val="6EE65D4D"/>
    <w:rsid w:val="6EF103E7"/>
    <w:rsid w:val="6EF178F6"/>
    <w:rsid w:val="6EF7214F"/>
    <w:rsid w:val="6F044662"/>
    <w:rsid w:val="6F0874CC"/>
    <w:rsid w:val="6F0A50DD"/>
    <w:rsid w:val="6F1B6E5A"/>
    <w:rsid w:val="6F1C1EBE"/>
    <w:rsid w:val="6F220D1D"/>
    <w:rsid w:val="6F2210A3"/>
    <w:rsid w:val="6F244CF3"/>
    <w:rsid w:val="6F2B5EA0"/>
    <w:rsid w:val="6F2F7AE3"/>
    <w:rsid w:val="6F342264"/>
    <w:rsid w:val="6F3A224A"/>
    <w:rsid w:val="6F3E5E8A"/>
    <w:rsid w:val="6F4531B4"/>
    <w:rsid w:val="6F4953E5"/>
    <w:rsid w:val="6F4C41F1"/>
    <w:rsid w:val="6F5B21B4"/>
    <w:rsid w:val="6F5C46AE"/>
    <w:rsid w:val="6F5D1E37"/>
    <w:rsid w:val="6F616236"/>
    <w:rsid w:val="6F6E0EE5"/>
    <w:rsid w:val="6F7623FA"/>
    <w:rsid w:val="6F783A56"/>
    <w:rsid w:val="6F8D60C4"/>
    <w:rsid w:val="6FB67A9D"/>
    <w:rsid w:val="6FBA7228"/>
    <w:rsid w:val="6FCF446A"/>
    <w:rsid w:val="6FD46002"/>
    <w:rsid w:val="6FDE2FCC"/>
    <w:rsid w:val="6FE1273D"/>
    <w:rsid w:val="6FE35005"/>
    <w:rsid w:val="6FE7314F"/>
    <w:rsid w:val="6FEE0473"/>
    <w:rsid w:val="6FF33263"/>
    <w:rsid w:val="6FFE5D60"/>
    <w:rsid w:val="70091230"/>
    <w:rsid w:val="700D5B08"/>
    <w:rsid w:val="70100F26"/>
    <w:rsid w:val="70114A3C"/>
    <w:rsid w:val="70154DD8"/>
    <w:rsid w:val="70174CB3"/>
    <w:rsid w:val="701B4149"/>
    <w:rsid w:val="70210AB2"/>
    <w:rsid w:val="7022146D"/>
    <w:rsid w:val="70261546"/>
    <w:rsid w:val="7026292E"/>
    <w:rsid w:val="70295EE0"/>
    <w:rsid w:val="702B2116"/>
    <w:rsid w:val="7037607C"/>
    <w:rsid w:val="7043452A"/>
    <w:rsid w:val="704A4C5F"/>
    <w:rsid w:val="704B7B47"/>
    <w:rsid w:val="70547585"/>
    <w:rsid w:val="706A77DE"/>
    <w:rsid w:val="706D44EB"/>
    <w:rsid w:val="706E3AA0"/>
    <w:rsid w:val="70916D64"/>
    <w:rsid w:val="70951C67"/>
    <w:rsid w:val="70966B67"/>
    <w:rsid w:val="70A236D9"/>
    <w:rsid w:val="70AE7E36"/>
    <w:rsid w:val="70B41086"/>
    <w:rsid w:val="70C76010"/>
    <w:rsid w:val="70CD055E"/>
    <w:rsid w:val="70D85B00"/>
    <w:rsid w:val="70DA6599"/>
    <w:rsid w:val="70E05B0B"/>
    <w:rsid w:val="70E2527F"/>
    <w:rsid w:val="71060CC0"/>
    <w:rsid w:val="711674B8"/>
    <w:rsid w:val="712946EB"/>
    <w:rsid w:val="713111A7"/>
    <w:rsid w:val="71340810"/>
    <w:rsid w:val="71342625"/>
    <w:rsid w:val="713B2121"/>
    <w:rsid w:val="71446912"/>
    <w:rsid w:val="714A3E4B"/>
    <w:rsid w:val="714B7892"/>
    <w:rsid w:val="71504B1F"/>
    <w:rsid w:val="71553EE3"/>
    <w:rsid w:val="715A1F13"/>
    <w:rsid w:val="715A6550"/>
    <w:rsid w:val="715C0798"/>
    <w:rsid w:val="715E7BAC"/>
    <w:rsid w:val="716146A4"/>
    <w:rsid w:val="717014D5"/>
    <w:rsid w:val="71725943"/>
    <w:rsid w:val="71736047"/>
    <w:rsid w:val="7176083C"/>
    <w:rsid w:val="717903CF"/>
    <w:rsid w:val="7182319D"/>
    <w:rsid w:val="71937FD0"/>
    <w:rsid w:val="71AA64E1"/>
    <w:rsid w:val="71B34F8B"/>
    <w:rsid w:val="71B4393E"/>
    <w:rsid w:val="71BA0384"/>
    <w:rsid w:val="71BE5E78"/>
    <w:rsid w:val="71CA4557"/>
    <w:rsid w:val="71CC590B"/>
    <w:rsid w:val="71CD6B57"/>
    <w:rsid w:val="71D13AA1"/>
    <w:rsid w:val="71D65429"/>
    <w:rsid w:val="71D921AD"/>
    <w:rsid w:val="71DB018F"/>
    <w:rsid w:val="71E44793"/>
    <w:rsid w:val="71EA6FC6"/>
    <w:rsid w:val="71F2292A"/>
    <w:rsid w:val="71F968DA"/>
    <w:rsid w:val="71FC71E1"/>
    <w:rsid w:val="71FD1FF4"/>
    <w:rsid w:val="72075FD9"/>
    <w:rsid w:val="720E1DCA"/>
    <w:rsid w:val="721804B8"/>
    <w:rsid w:val="721E3260"/>
    <w:rsid w:val="722D70A8"/>
    <w:rsid w:val="723517D5"/>
    <w:rsid w:val="7237585D"/>
    <w:rsid w:val="725356B1"/>
    <w:rsid w:val="7257224E"/>
    <w:rsid w:val="725736F6"/>
    <w:rsid w:val="72574A10"/>
    <w:rsid w:val="725B3B27"/>
    <w:rsid w:val="72653647"/>
    <w:rsid w:val="727104A1"/>
    <w:rsid w:val="7276288C"/>
    <w:rsid w:val="7277505C"/>
    <w:rsid w:val="72856408"/>
    <w:rsid w:val="728A4B52"/>
    <w:rsid w:val="728A690B"/>
    <w:rsid w:val="72983815"/>
    <w:rsid w:val="72983DDB"/>
    <w:rsid w:val="72986170"/>
    <w:rsid w:val="72990677"/>
    <w:rsid w:val="729D47B8"/>
    <w:rsid w:val="729F4F93"/>
    <w:rsid w:val="72A35615"/>
    <w:rsid w:val="72A73620"/>
    <w:rsid w:val="72A97521"/>
    <w:rsid w:val="72AA0456"/>
    <w:rsid w:val="72AB5400"/>
    <w:rsid w:val="72AB6EB4"/>
    <w:rsid w:val="72BD7493"/>
    <w:rsid w:val="72C673A2"/>
    <w:rsid w:val="72C707F3"/>
    <w:rsid w:val="72C973D3"/>
    <w:rsid w:val="72DE5BAF"/>
    <w:rsid w:val="72FB69D7"/>
    <w:rsid w:val="72FE278E"/>
    <w:rsid w:val="73023693"/>
    <w:rsid w:val="73056DAF"/>
    <w:rsid w:val="730952D6"/>
    <w:rsid w:val="73100486"/>
    <w:rsid w:val="73270162"/>
    <w:rsid w:val="73293658"/>
    <w:rsid w:val="7334340A"/>
    <w:rsid w:val="733600C5"/>
    <w:rsid w:val="73394EE4"/>
    <w:rsid w:val="733E2709"/>
    <w:rsid w:val="733E76B9"/>
    <w:rsid w:val="7344112E"/>
    <w:rsid w:val="734C7E3D"/>
    <w:rsid w:val="736F0248"/>
    <w:rsid w:val="73700362"/>
    <w:rsid w:val="7373029D"/>
    <w:rsid w:val="737E6773"/>
    <w:rsid w:val="738E33A1"/>
    <w:rsid w:val="73961FCB"/>
    <w:rsid w:val="739D703D"/>
    <w:rsid w:val="739E206F"/>
    <w:rsid w:val="739E2839"/>
    <w:rsid w:val="739F421F"/>
    <w:rsid w:val="73AA4AF2"/>
    <w:rsid w:val="73B75786"/>
    <w:rsid w:val="73C23A52"/>
    <w:rsid w:val="73C91E81"/>
    <w:rsid w:val="73D3230D"/>
    <w:rsid w:val="73D34828"/>
    <w:rsid w:val="73DA3F6F"/>
    <w:rsid w:val="73E102C4"/>
    <w:rsid w:val="73E17A8C"/>
    <w:rsid w:val="73E35510"/>
    <w:rsid w:val="73E4044F"/>
    <w:rsid w:val="73EC53F5"/>
    <w:rsid w:val="73FA39F8"/>
    <w:rsid w:val="73FE346F"/>
    <w:rsid w:val="7403097B"/>
    <w:rsid w:val="740519E1"/>
    <w:rsid w:val="740F78BE"/>
    <w:rsid w:val="74156EA5"/>
    <w:rsid w:val="741B47A8"/>
    <w:rsid w:val="741F56A3"/>
    <w:rsid w:val="74277C40"/>
    <w:rsid w:val="743A1B35"/>
    <w:rsid w:val="743E5A0C"/>
    <w:rsid w:val="7446246D"/>
    <w:rsid w:val="74581A16"/>
    <w:rsid w:val="745B655C"/>
    <w:rsid w:val="74630711"/>
    <w:rsid w:val="746B4B0B"/>
    <w:rsid w:val="74756790"/>
    <w:rsid w:val="747747E2"/>
    <w:rsid w:val="747A662E"/>
    <w:rsid w:val="748121E9"/>
    <w:rsid w:val="74827613"/>
    <w:rsid w:val="74893279"/>
    <w:rsid w:val="748A64DA"/>
    <w:rsid w:val="74A1687D"/>
    <w:rsid w:val="74B01F0D"/>
    <w:rsid w:val="74B81965"/>
    <w:rsid w:val="74BB3699"/>
    <w:rsid w:val="74BE2D7D"/>
    <w:rsid w:val="74BE6979"/>
    <w:rsid w:val="74BE7C2F"/>
    <w:rsid w:val="74CB7C30"/>
    <w:rsid w:val="74D83C4E"/>
    <w:rsid w:val="74DB4D65"/>
    <w:rsid w:val="74E43C97"/>
    <w:rsid w:val="74E63155"/>
    <w:rsid w:val="74E82088"/>
    <w:rsid w:val="74F15B5F"/>
    <w:rsid w:val="74FC221F"/>
    <w:rsid w:val="74FF416D"/>
    <w:rsid w:val="75017704"/>
    <w:rsid w:val="750D1DBA"/>
    <w:rsid w:val="750F0625"/>
    <w:rsid w:val="750F664F"/>
    <w:rsid w:val="750F7B8F"/>
    <w:rsid w:val="7516306D"/>
    <w:rsid w:val="75283A90"/>
    <w:rsid w:val="75294125"/>
    <w:rsid w:val="752C480C"/>
    <w:rsid w:val="752E1FB2"/>
    <w:rsid w:val="753614EA"/>
    <w:rsid w:val="75390726"/>
    <w:rsid w:val="754169CE"/>
    <w:rsid w:val="75492026"/>
    <w:rsid w:val="75552CCD"/>
    <w:rsid w:val="755B6EAD"/>
    <w:rsid w:val="75663690"/>
    <w:rsid w:val="75714BBF"/>
    <w:rsid w:val="75752EE9"/>
    <w:rsid w:val="758B36BE"/>
    <w:rsid w:val="759848C7"/>
    <w:rsid w:val="759A62EA"/>
    <w:rsid w:val="75B13DF1"/>
    <w:rsid w:val="75B3386E"/>
    <w:rsid w:val="75B76EB1"/>
    <w:rsid w:val="75BC0ECF"/>
    <w:rsid w:val="75E56867"/>
    <w:rsid w:val="75EE4A2B"/>
    <w:rsid w:val="75F352EC"/>
    <w:rsid w:val="75FE3960"/>
    <w:rsid w:val="75FE70DF"/>
    <w:rsid w:val="762004EC"/>
    <w:rsid w:val="76283F45"/>
    <w:rsid w:val="762C7D96"/>
    <w:rsid w:val="762E4FDD"/>
    <w:rsid w:val="76327F06"/>
    <w:rsid w:val="764F78DC"/>
    <w:rsid w:val="7652038B"/>
    <w:rsid w:val="765C6DB8"/>
    <w:rsid w:val="7664125D"/>
    <w:rsid w:val="76670420"/>
    <w:rsid w:val="76670715"/>
    <w:rsid w:val="766860BB"/>
    <w:rsid w:val="766F1E79"/>
    <w:rsid w:val="768265F8"/>
    <w:rsid w:val="76965275"/>
    <w:rsid w:val="769B58F0"/>
    <w:rsid w:val="76A30C65"/>
    <w:rsid w:val="76A626C3"/>
    <w:rsid w:val="76AA0227"/>
    <w:rsid w:val="76B0420E"/>
    <w:rsid w:val="76B071DA"/>
    <w:rsid w:val="76B40EEA"/>
    <w:rsid w:val="76B9086E"/>
    <w:rsid w:val="76BC6A96"/>
    <w:rsid w:val="76C22CE7"/>
    <w:rsid w:val="76D1318F"/>
    <w:rsid w:val="76D813D5"/>
    <w:rsid w:val="76DE4ADD"/>
    <w:rsid w:val="76E0204F"/>
    <w:rsid w:val="76E33A3F"/>
    <w:rsid w:val="76F142A9"/>
    <w:rsid w:val="76F477D1"/>
    <w:rsid w:val="770969FD"/>
    <w:rsid w:val="771A175D"/>
    <w:rsid w:val="771D089A"/>
    <w:rsid w:val="771D5D69"/>
    <w:rsid w:val="771F6D8A"/>
    <w:rsid w:val="77325F96"/>
    <w:rsid w:val="773E6F62"/>
    <w:rsid w:val="77423543"/>
    <w:rsid w:val="77473D9E"/>
    <w:rsid w:val="77513246"/>
    <w:rsid w:val="77525E0D"/>
    <w:rsid w:val="775637BC"/>
    <w:rsid w:val="775C057E"/>
    <w:rsid w:val="776338DE"/>
    <w:rsid w:val="77655089"/>
    <w:rsid w:val="776C6D46"/>
    <w:rsid w:val="776E398D"/>
    <w:rsid w:val="77727A7D"/>
    <w:rsid w:val="77754C90"/>
    <w:rsid w:val="777E60FD"/>
    <w:rsid w:val="778A4A96"/>
    <w:rsid w:val="778F39BD"/>
    <w:rsid w:val="77941448"/>
    <w:rsid w:val="77971B1D"/>
    <w:rsid w:val="77A52E78"/>
    <w:rsid w:val="77B508C5"/>
    <w:rsid w:val="77C53C45"/>
    <w:rsid w:val="77D946C6"/>
    <w:rsid w:val="77DC73C4"/>
    <w:rsid w:val="77E259E4"/>
    <w:rsid w:val="77E63728"/>
    <w:rsid w:val="77F079E5"/>
    <w:rsid w:val="77F710DC"/>
    <w:rsid w:val="77FC252B"/>
    <w:rsid w:val="78001ED8"/>
    <w:rsid w:val="78047BA6"/>
    <w:rsid w:val="780966BD"/>
    <w:rsid w:val="780E3F97"/>
    <w:rsid w:val="78360637"/>
    <w:rsid w:val="78395414"/>
    <w:rsid w:val="784A0049"/>
    <w:rsid w:val="784F5102"/>
    <w:rsid w:val="786C38F4"/>
    <w:rsid w:val="787326A7"/>
    <w:rsid w:val="78762541"/>
    <w:rsid w:val="787B66F1"/>
    <w:rsid w:val="787F3B35"/>
    <w:rsid w:val="788929C8"/>
    <w:rsid w:val="78894364"/>
    <w:rsid w:val="78894C06"/>
    <w:rsid w:val="78906C46"/>
    <w:rsid w:val="7895386B"/>
    <w:rsid w:val="789D2AC3"/>
    <w:rsid w:val="789F6361"/>
    <w:rsid w:val="78AB5908"/>
    <w:rsid w:val="78B237B0"/>
    <w:rsid w:val="78B44003"/>
    <w:rsid w:val="78BE2B98"/>
    <w:rsid w:val="78C90E7C"/>
    <w:rsid w:val="78D477CA"/>
    <w:rsid w:val="78D62312"/>
    <w:rsid w:val="78E121E4"/>
    <w:rsid w:val="78E539B6"/>
    <w:rsid w:val="78EB4F98"/>
    <w:rsid w:val="78F32D3D"/>
    <w:rsid w:val="78F80B67"/>
    <w:rsid w:val="78F92CFD"/>
    <w:rsid w:val="78F93C10"/>
    <w:rsid w:val="78F95A03"/>
    <w:rsid w:val="79012120"/>
    <w:rsid w:val="79067C71"/>
    <w:rsid w:val="790D36B7"/>
    <w:rsid w:val="790E07DC"/>
    <w:rsid w:val="791975BB"/>
    <w:rsid w:val="79233BBC"/>
    <w:rsid w:val="79241416"/>
    <w:rsid w:val="792B621F"/>
    <w:rsid w:val="79312B19"/>
    <w:rsid w:val="79347570"/>
    <w:rsid w:val="793A6B80"/>
    <w:rsid w:val="7948195F"/>
    <w:rsid w:val="794E170A"/>
    <w:rsid w:val="79510CBB"/>
    <w:rsid w:val="79556764"/>
    <w:rsid w:val="79571E82"/>
    <w:rsid w:val="797A5A14"/>
    <w:rsid w:val="79832E81"/>
    <w:rsid w:val="799531A3"/>
    <w:rsid w:val="7996566D"/>
    <w:rsid w:val="799B7874"/>
    <w:rsid w:val="799D3CE6"/>
    <w:rsid w:val="799F4544"/>
    <w:rsid w:val="79B10A61"/>
    <w:rsid w:val="79B52BEB"/>
    <w:rsid w:val="79BE50E6"/>
    <w:rsid w:val="79C3788F"/>
    <w:rsid w:val="79C50E97"/>
    <w:rsid w:val="79C912B3"/>
    <w:rsid w:val="79D27C8B"/>
    <w:rsid w:val="79DE23D8"/>
    <w:rsid w:val="79DF0A32"/>
    <w:rsid w:val="79E47B2A"/>
    <w:rsid w:val="79E920C1"/>
    <w:rsid w:val="79EE2EAE"/>
    <w:rsid w:val="79EF110C"/>
    <w:rsid w:val="79EF6520"/>
    <w:rsid w:val="79F86659"/>
    <w:rsid w:val="7A0334C9"/>
    <w:rsid w:val="7A080027"/>
    <w:rsid w:val="7A16791E"/>
    <w:rsid w:val="7A207180"/>
    <w:rsid w:val="7A223370"/>
    <w:rsid w:val="7A256C14"/>
    <w:rsid w:val="7A436660"/>
    <w:rsid w:val="7A442FDD"/>
    <w:rsid w:val="7A487BF8"/>
    <w:rsid w:val="7A493D23"/>
    <w:rsid w:val="7A4C70B4"/>
    <w:rsid w:val="7A4D0F3B"/>
    <w:rsid w:val="7A594C34"/>
    <w:rsid w:val="7A604E57"/>
    <w:rsid w:val="7A611D3A"/>
    <w:rsid w:val="7A785111"/>
    <w:rsid w:val="7A8E26ED"/>
    <w:rsid w:val="7A9447D2"/>
    <w:rsid w:val="7AAD79CF"/>
    <w:rsid w:val="7AB43E3F"/>
    <w:rsid w:val="7ACA1DD8"/>
    <w:rsid w:val="7ACF7C59"/>
    <w:rsid w:val="7AD1648D"/>
    <w:rsid w:val="7AD8039B"/>
    <w:rsid w:val="7AD9129E"/>
    <w:rsid w:val="7AE51531"/>
    <w:rsid w:val="7AE761EA"/>
    <w:rsid w:val="7AE93AFE"/>
    <w:rsid w:val="7AF30B2B"/>
    <w:rsid w:val="7AF5131D"/>
    <w:rsid w:val="7AF92443"/>
    <w:rsid w:val="7B0E4F85"/>
    <w:rsid w:val="7B1248C0"/>
    <w:rsid w:val="7B152021"/>
    <w:rsid w:val="7B362CD0"/>
    <w:rsid w:val="7B452C58"/>
    <w:rsid w:val="7B464E30"/>
    <w:rsid w:val="7B487653"/>
    <w:rsid w:val="7B5F192F"/>
    <w:rsid w:val="7B600D5C"/>
    <w:rsid w:val="7B74126E"/>
    <w:rsid w:val="7B776ABB"/>
    <w:rsid w:val="7B88080E"/>
    <w:rsid w:val="7B884EBE"/>
    <w:rsid w:val="7B900BE8"/>
    <w:rsid w:val="7B905EB1"/>
    <w:rsid w:val="7B915C63"/>
    <w:rsid w:val="7B9534DC"/>
    <w:rsid w:val="7B957144"/>
    <w:rsid w:val="7B9B554A"/>
    <w:rsid w:val="7BA074E2"/>
    <w:rsid w:val="7BA95C70"/>
    <w:rsid w:val="7BAC209E"/>
    <w:rsid w:val="7BAD2FE2"/>
    <w:rsid w:val="7BC12B16"/>
    <w:rsid w:val="7BCE1648"/>
    <w:rsid w:val="7BDF0FB4"/>
    <w:rsid w:val="7BE22993"/>
    <w:rsid w:val="7BEB2EDE"/>
    <w:rsid w:val="7C0E5816"/>
    <w:rsid w:val="7C1418EC"/>
    <w:rsid w:val="7C14340D"/>
    <w:rsid w:val="7C1C7DCD"/>
    <w:rsid w:val="7C203EA7"/>
    <w:rsid w:val="7C2D40B8"/>
    <w:rsid w:val="7C353A6A"/>
    <w:rsid w:val="7C353EB1"/>
    <w:rsid w:val="7C4416E7"/>
    <w:rsid w:val="7C456F74"/>
    <w:rsid w:val="7C5E294A"/>
    <w:rsid w:val="7C6041A6"/>
    <w:rsid w:val="7C60534A"/>
    <w:rsid w:val="7C8140BA"/>
    <w:rsid w:val="7C831247"/>
    <w:rsid w:val="7C84261D"/>
    <w:rsid w:val="7C84382C"/>
    <w:rsid w:val="7C8D081D"/>
    <w:rsid w:val="7CB10182"/>
    <w:rsid w:val="7CC9155B"/>
    <w:rsid w:val="7CCA0895"/>
    <w:rsid w:val="7CD64CB0"/>
    <w:rsid w:val="7CDD107F"/>
    <w:rsid w:val="7CDF1A2F"/>
    <w:rsid w:val="7CE84124"/>
    <w:rsid w:val="7CFB35A4"/>
    <w:rsid w:val="7D013CFD"/>
    <w:rsid w:val="7D075D10"/>
    <w:rsid w:val="7D0F2392"/>
    <w:rsid w:val="7D105E2B"/>
    <w:rsid w:val="7D1310B3"/>
    <w:rsid w:val="7D1C492C"/>
    <w:rsid w:val="7D2916E2"/>
    <w:rsid w:val="7D2A4AA6"/>
    <w:rsid w:val="7D400CF9"/>
    <w:rsid w:val="7D4250AB"/>
    <w:rsid w:val="7D497FF4"/>
    <w:rsid w:val="7D520CD9"/>
    <w:rsid w:val="7D524C29"/>
    <w:rsid w:val="7D571405"/>
    <w:rsid w:val="7D5D33EA"/>
    <w:rsid w:val="7D623004"/>
    <w:rsid w:val="7D63190A"/>
    <w:rsid w:val="7D6C620F"/>
    <w:rsid w:val="7D711E2A"/>
    <w:rsid w:val="7D7230C3"/>
    <w:rsid w:val="7D7945C1"/>
    <w:rsid w:val="7D8D3518"/>
    <w:rsid w:val="7D904C0E"/>
    <w:rsid w:val="7D940CBE"/>
    <w:rsid w:val="7D9B6715"/>
    <w:rsid w:val="7DB757AD"/>
    <w:rsid w:val="7DBB771B"/>
    <w:rsid w:val="7DD94AD8"/>
    <w:rsid w:val="7DDC20DA"/>
    <w:rsid w:val="7DE64B4F"/>
    <w:rsid w:val="7DF765C1"/>
    <w:rsid w:val="7E0967B3"/>
    <w:rsid w:val="7E0D4D0D"/>
    <w:rsid w:val="7E124F8B"/>
    <w:rsid w:val="7E1769C7"/>
    <w:rsid w:val="7E1B231F"/>
    <w:rsid w:val="7E1F1937"/>
    <w:rsid w:val="7E2F674B"/>
    <w:rsid w:val="7E3F5B9E"/>
    <w:rsid w:val="7E3F6548"/>
    <w:rsid w:val="7E422C05"/>
    <w:rsid w:val="7E462231"/>
    <w:rsid w:val="7E490105"/>
    <w:rsid w:val="7E4C3A2D"/>
    <w:rsid w:val="7E6956C9"/>
    <w:rsid w:val="7E6A542D"/>
    <w:rsid w:val="7E6B697A"/>
    <w:rsid w:val="7E6D6514"/>
    <w:rsid w:val="7E746EC6"/>
    <w:rsid w:val="7E764CF7"/>
    <w:rsid w:val="7E79158A"/>
    <w:rsid w:val="7E7C1024"/>
    <w:rsid w:val="7E860B63"/>
    <w:rsid w:val="7E8D341A"/>
    <w:rsid w:val="7E8D3EBD"/>
    <w:rsid w:val="7E9109A7"/>
    <w:rsid w:val="7E916627"/>
    <w:rsid w:val="7E994625"/>
    <w:rsid w:val="7EA30232"/>
    <w:rsid w:val="7EAA0CA9"/>
    <w:rsid w:val="7EAB59DD"/>
    <w:rsid w:val="7EB05DBE"/>
    <w:rsid w:val="7EB118BC"/>
    <w:rsid w:val="7EC71E12"/>
    <w:rsid w:val="7EC77101"/>
    <w:rsid w:val="7ED24E41"/>
    <w:rsid w:val="7EDE5D53"/>
    <w:rsid w:val="7EF03DD7"/>
    <w:rsid w:val="7EFC6ED2"/>
    <w:rsid w:val="7F02609B"/>
    <w:rsid w:val="7F0A3529"/>
    <w:rsid w:val="7F0C248A"/>
    <w:rsid w:val="7F243226"/>
    <w:rsid w:val="7F2B674E"/>
    <w:rsid w:val="7F3842B7"/>
    <w:rsid w:val="7F3E3BB1"/>
    <w:rsid w:val="7F44717B"/>
    <w:rsid w:val="7F52306F"/>
    <w:rsid w:val="7F577E45"/>
    <w:rsid w:val="7F636797"/>
    <w:rsid w:val="7F661A76"/>
    <w:rsid w:val="7F6F39B1"/>
    <w:rsid w:val="7F757C43"/>
    <w:rsid w:val="7F7616C2"/>
    <w:rsid w:val="7F765500"/>
    <w:rsid w:val="7F825233"/>
    <w:rsid w:val="7F900807"/>
    <w:rsid w:val="7F920041"/>
    <w:rsid w:val="7F964130"/>
    <w:rsid w:val="7F9C027E"/>
    <w:rsid w:val="7FB24136"/>
    <w:rsid w:val="7FBB7267"/>
    <w:rsid w:val="7FC0153D"/>
    <w:rsid w:val="7FC852B5"/>
    <w:rsid w:val="7FCF6095"/>
    <w:rsid w:val="7FD46E0E"/>
    <w:rsid w:val="7FE150D2"/>
    <w:rsid w:val="7FE31613"/>
    <w:rsid w:val="7FE57196"/>
    <w:rsid w:val="7FEB35C6"/>
    <w:rsid w:val="7FEB5305"/>
    <w:rsid w:val="7FEC22DC"/>
    <w:rsid w:val="7FED12EC"/>
    <w:rsid w:val="7FF74CB7"/>
    <w:rsid w:val="7FF811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6829E33"/>
  <w15:docId w15:val="{C089503A-9BE3-4528-BABB-54E3F9DA6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Normal (Web)"/>
    <w:basedOn w:val="a"/>
    <w:uiPriority w:val="99"/>
    <w:qFormat/>
    <w:pPr>
      <w:spacing w:beforeAutospacing="1" w:afterAutospacing="1"/>
      <w:jc w:val="left"/>
    </w:pPr>
    <w:rPr>
      <w:kern w:val="0"/>
      <w:sz w:val="24"/>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qFormat/>
    <w:rPr>
      <w:b/>
    </w:rPr>
  </w:style>
  <w:style w:type="character" w:styleId="a8">
    <w:name w:val="FollowedHyperlink"/>
    <w:basedOn w:val="a0"/>
    <w:qFormat/>
    <w:rPr>
      <w:color w:val="800080" w:themeColor="followedHyperlink"/>
      <w:u w:val="single"/>
    </w:rPr>
  </w:style>
  <w:style w:type="character" w:styleId="a9">
    <w:name w:val="Hyperlink"/>
    <w:basedOn w:val="a0"/>
    <w:qFormat/>
    <w:rPr>
      <w:color w:val="0000FF" w:themeColor="hyperlink"/>
      <w:u w:val="single"/>
    </w:rPr>
  </w:style>
  <w:style w:type="character" w:styleId="HTML">
    <w:name w:val="HTML Code"/>
    <w:basedOn w:val="a0"/>
    <w:qFormat/>
    <w:rPr>
      <w:rFonts w:ascii="Courier New" w:hAnsi="Courier New"/>
      <w:sz w:val="20"/>
    </w:rPr>
  </w:style>
  <w:style w:type="paragraph" w:customStyle="1" w:styleId="WPSOffice2">
    <w:name w:val="WPSOffice手动目录 2"/>
    <w:qFormat/>
    <w:pPr>
      <w:ind w:leftChars="200" w:left="200"/>
    </w:pPr>
  </w:style>
  <w:style w:type="paragraph" w:customStyle="1" w:styleId="WPSOffice1">
    <w:name w:val="WPSOffice手动目录 1"/>
    <w:qFormat/>
  </w:style>
  <w:style w:type="paragraph" w:customStyle="1" w:styleId="1">
    <w:name w:val="修订1"/>
    <w:hidden/>
    <w:uiPriority w:val="99"/>
    <w:semiHidden/>
    <w:qFormat/>
    <w:rPr>
      <w:rFonts w:ascii="Calibri" w:hAnsi="Calibri"/>
      <w:kern w:val="2"/>
      <w:sz w:val="21"/>
      <w:szCs w:val="24"/>
    </w:rPr>
  </w:style>
  <w:style w:type="character" w:customStyle="1" w:styleId="10">
    <w:name w:val="未处理的提及1"/>
    <w:basedOn w:val="a0"/>
    <w:uiPriority w:val="99"/>
    <w:semiHidden/>
    <w:unhideWhenUsed/>
    <w:qFormat/>
    <w:rPr>
      <w:color w:val="605E5C"/>
      <w:shd w:val="clear" w:color="auto" w:fill="E1DFDD"/>
    </w:rPr>
  </w:style>
  <w:style w:type="paragraph" w:styleId="aa">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9537145">
      <w:bodyDiv w:val="1"/>
      <w:marLeft w:val="0"/>
      <w:marRight w:val="0"/>
      <w:marTop w:val="0"/>
      <w:marBottom w:val="0"/>
      <w:divBdr>
        <w:top w:val="none" w:sz="0" w:space="0" w:color="auto"/>
        <w:left w:val="none" w:sz="0" w:space="0" w:color="auto"/>
        <w:bottom w:val="none" w:sz="0" w:space="0" w:color="auto"/>
        <w:right w:val="none" w:sz="0" w:space="0" w:color="auto"/>
      </w:divBdr>
    </w:div>
    <w:div w:id="1998683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7.jpeg"/><Relationship Id="rId3" Type="http://schemas.openxmlformats.org/officeDocument/2006/relationships/numbering" Target="numbering.xml"/><Relationship Id="rId21"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1.xml"/><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35" Type="http://schemas.openxmlformats.org/officeDocument/2006/relationships/image" Target="media/image25.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86133\AppData\Roaming\Kingsoft\office6\templates\download\c60c4588-89c9-4958-92bc-2c46515b9918\&#20114;&#32852;&#32593;+&#21830;&#19994;&#39033;&#30446;&#21019;&#19994;&#35745;&#21010;&#20070;.doc.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C9F754DE-2CAD-44b6-B708-469DEB6407EB-1">
      <extobjdata type="C9F754DE-2CAD-44b6-B708-469DEB6407EB" data="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"/>
    </extobj>
    <extobj name="C9F754DE-2CAD-44b6-B708-469DEB6407EB-2">
      <extobjdata type="C9F754DE-2CAD-44b6-B708-469DEB6407EB" data="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"/>
    </extobj>
  </extobjs>
</s:customData>
</file>

<file path=customXml/itemProps1.xml><?xml version="1.0" encoding="utf-8"?>
<ds:datastoreItem xmlns:ds="http://schemas.openxmlformats.org/officeDocument/2006/customXml" ds:itemID="{7EA4020A-4D65-4AF8-9FE4-472BCCC220A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互联网+商业项目创业计划书.doc.docx</Template>
  <TotalTime>895</TotalTime>
  <Pages>46</Pages>
  <Words>1877</Words>
  <Characters>10703</Characters>
  <Application>Microsoft Office Word</Application>
  <DocSecurity>0</DocSecurity>
  <Lines>89</Lines>
  <Paragraphs>25</Paragraphs>
  <ScaleCrop>false</ScaleCrop>
  <Company/>
  <LinksUpToDate>false</LinksUpToDate>
  <CharactersWithSpaces>12555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V#辉仔 HYBRID-D官方</dc:creator>
  <cp:lastModifiedBy>ZiPern War</cp:lastModifiedBy>
  <cp:revision>43</cp:revision>
  <dcterms:created xsi:type="dcterms:W3CDTF">2022-05-11T05:06:00Z</dcterms:created>
  <dcterms:modified xsi:type="dcterms:W3CDTF">2024-05-10T09:37:00Z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KSOTemplateUUID">
    <vt:lpwstr>v1.0_mb_OMWsZZCILdXkTiaM/YA0eg==</vt:lpwstr>
  </property>
  <property fmtid="{D5CDD505-2E9C-101B-9397-08002B2CF9AE}" pid="4" name="ICV">
    <vt:lpwstr>EB34AC44D9F246389C6E8B324D05FC93</vt:lpwstr>
  </property>
</Properties>
</file>